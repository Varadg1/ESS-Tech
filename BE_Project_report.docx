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7F6E4B" w14:textId="77777777" w:rsidR="000C0CCC" w:rsidRPr="006A7285" w:rsidRDefault="00000000" w:rsidP="00E229F8">
      <w:pPr>
        <w:jc w:val="center"/>
        <w:rPr>
          <w:b/>
          <w:lang w:eastAsia="en-IN"/>
        </w:rPr>
      </w:pPr>
      <w:r w:rsidRPr="006A7285">
        <w:rPr>
          <w:b/>
          <w:lang w:eastAsia="en-IN"/>
        </w:rPr>
        <w:t>A</w:t>
      </w:r>
    </w:p>
    <w:p w14:paraId="50B6F88E" w14:textId="77777777" w:rsidR="000C0CCC" w:rsidRPr="006A7285" w:rsidRDefault="000C0CCC" w:rsidP="00E229F8">
      <w:pPr>
        <w:jc w:val="center"/>
        <w:rPr>
          <w:b/>
          <w:lang w:eastAsia="en-IN"/>
        </w:rPr>
      </w:pPr>
    </w:p>
    <w:p w14:paraId="166A3A1A" w14:textId="77777777" w:rsidR="000C0CCC" w:rsidRPr="006A7285" w:rsidRDefault="00000000" w:rsidP="00E229F8">
      <w:pPr>
        <w:jc w:val="center"/>
        <w:rPr>
          <w:b/>
          <w:lang w:eastAsia="en-IN"/>
        </w:rPr>
      </w:pPr>
      <w:r w:rsidRPr="006A7285">
        <w:rPr>
          <w:b/>
          <w:lang w:eastAsia="en-IN"/>
        </w:rPr>
        <w:t>PROJECT REPORT</w:t>
      </w:r>
    </w:p>
    <w:p w14:paraId="0443BB1C" w14:textId="77777777" w:rsidR="000C0CCC" w:rsidRPr="006A7285" w:rsidRDefault="000C0CCC" w:rsidP="00E229F8">
      <w:pPr>
        <w:jc w:val="center"/>
        <w:rPr>
          <w:b/>
          <w:lang w:eastAsia="en-IN"/>
        </w:rPr>
      </w:pPr>
    </w:p>
    <w:p w14:paraId="356DD579" w14:textId="77777777" w:rsidR="000C0CCC" w:rsidRPr="006A7285" w:rsidRDefault="00000000" w:rsidP="00E229F8">
      <w:pPr>
        <w:jc w:val="center"/>
        <w:rPr>
          <w:lang w:eastAsia="en-IN"/>
        </w:rPr>
      </w:pPr>
      <w:r w:rsidRPr="006A7285">
        <w:rPr>
          <w:b/>
          <w:lang w:eastAsia="en-IN"/>
        </w:rPr>
        <w:t>ON</w:t>
      </w:r>
    </w:p>
    <w:p w14:paraId="51A3548E" w14:textId="77777777" w:rsidR="000C0CCC" w:rsidRPr="006A7285" w:rsidRDefault="000C0CCC" w:rsidP="00E229F8">
      <w:pPr>
        <w:jc w:val="center"/>
        <w:rPr>
          <w:b/>
          <w:lang w:eastAsia="en-IN"/>
        </w:rPr>
      </w:pPr>
    </w:p>
    <w:p w14:paraId="01EF9E03" w14:textId="7E7C733C" w:rsidR="001B7FA5" w:rsidRPr="006A7285" w:rsidRDefault="00000000" w:rsidP="00E229F8">
      <w:pPr>
        <w:jc w:val="center"/>
        <w:rPr>
          <w:b/>
          <w:sz w:val="32"/>
          <w:szCs w:val="32"/>
          <w:lang w:eastAsia="en-IN"/>
        </w:rPr>
      </w:pPr>
      <w:r>
        <w:rPr>
          <w:b/>
          <w:sz w:val="32"/>
          <w:szCs w:val="32"/>
          <w:lang w:eastAsia="en-IN"/>
        </w:rPr>
        <w:t xml:space="preserve">"Electrostatic Spraying </w:t>
      </w:r>
      <w:r w:rsidR="00464667">
        <w:rPr>
          <w:b/>
          <w:sz w:val="32"/>
          <w:szCs w:val="32"/>
          <w:lang w:eastAsia="en-IN"/>
        </w:rPr>
        <w:t>System”</w:t>
      </w:r>
      <w:r>
        <w:rPr>
          <w:b/>
          <w:sz w:val="32"/>
          <w:szCs w:val="32"/>
          <w:lang w:eastAsia="en-IN"/>
        </w:rPr>
        <w:t xml:space="preserve"> </w:t>
      </w:r>
    </w:p>
    <w:p w14:paraId="608D8512" w14:textId="77777777" w:rsidR="001B7FA5" w:rsidRPr="006A7285" w:rsidRDefault="001B7FA5" w:rsidP="00E229F8">
      <w:pPr>
        <w:jc w:val="center"/>
        <w:rPr>
          <w:b/>
          <w:sz w:val="36"/>
          <w:szCs w:val="36"/>
          <w:lang w:eastAsia="en-IN"/>
        </w:rPr>
      </w:pPr>
    </w:p>
    <w:p w14:paraId="3036F549" w14:textId="77777777" w:rsidR="000C0CCC" w:rsidRPr="006A7285" w:rsidRDefault="00000000" w:rsidP="00E229F8">
      <w:pPr>
        <w:jc w:val="center"/>
        <w:rPr>
          <w:b/>
          <w:lang w:eastAsia="en-IN"/>
        </w:rPr>
      </w:pPr>
      <w:r w:rsidRPr="006A7285">
        <w:rPr>
          <w:b/>
          <w:lang w:eastAsia="en-IN"/>
        </w:rPr>
        <w:br/>
      </w:r>
    </w:p>
    <w:p w14:paraId="476CB1A8" w14:textId="77777777" w:rsidR="000C0CCC" w:rsidRPr="006A7285" w:rsidRDefault="000C0CCC" w:rsidP="00E229F8">
      <w:pPr>
        <w:jc w:val="center"/>
        <w:rPr>
          <w:b/>
          <w:lang w:eastAsia="en-IN"/>
        </w:rPr>
      </w:pPr>
    </w:p>
    <w:p w14:paraId="2FE86674" w14:textId="77777777" w:rsidR="000C0CCC" w:rsidRPr="006A7285" w:rsidRDefault="00000000" w:rsidP="00815B7C">
      <w:pPr>
        <w:jc w:val="center"/>
        <w:rPr>
          <w:b/>
          <w:lang w:eastAsia="en-IN"/>
        </w:rPr>
      </w:pPr>
      <w:r w:rsidRPr="006A7285">
        <w:rPr>
          <w:b/>
          <w:lang w:eastAsia="en-IN"/>
        </w:rPr>
        <w:t>SUBMITTED BY</w:t>
      </w:r>
    </w:p>
    <w:p w14:paraId="01AF439D" w14:textId="77777777" w:rsidR="000C0CCC" w:rsidRPr="006A7285" w:rsidRDefault="000C0CCC" w:rsidP="00E229F8">
      <w:pPr>
        <w:jc w:val="center"/>
        <w:rPr>
          <w:b/>
          <w:lang w:eastAsia="en-IN"/>
        </w:rPr>
      </w:pPr>
    </w:p>
    <w:p w14:paraId="3BC19ED9" w14:textId="77777777" w:rsidR="000C0CCC" w:rsidRPr="006A7285" w:rsidRDefault="00000000" w:rsidP="00815B7C">
      <w:pPr>
        <w:ind w:left="1440" w:firstLine="720"/>
        <w:rPr>
          <w:b/>
          <w:bCs/>
          <w:lang w:eastAsia="en-IN"/>
        </w:rPr>
      </w:pPr>
      <w:bookmarkStart w:id="0" w:name="_Hlk163376939"/>
      <w:bookmarkStart w:id="1" w:name="_Hlk163377008"/>
      <w:r>
        <w:rPr>
          <w:b/>
          <w:bCs/>
          <w:lang w:eastAsia="en-IN"/>
        </w:rPr>
        <w:t xml:space="preserve">     </w:t>
      </w:r>
      <w:r w:rsidR="00782728">
        <w:rPr>
          <w:b/>
          <w:bCs/>
          <w:lang w:eastAsia="en-IN"/>
        </w:rPr>
        <w:t xml:space="preserve">   </w:t>
      </w:r>
      <w:r>
        <w:rPr>
          <w:b/>
          <w:bCs/>
          <w:lang w:eastAsia="en-IN"/>
        </w:rPr>
        <w:t xml:space="preserve"> </w:t>
      </w:r>
      <w:r w:rsidR="00782728">
        <w:rPr>
          <w:b/>
          <w:bCs/>
          <w:lang w:eastAsia="en-IN"/>
        </w:rPr>
        <w:t xml:space="preserve">   Dere Priyal</w:t>
      </w:r>
      <w:r>
        <w:rPr>
          <w:b/>
          <w:bCs/>
          <w:lang w:eastAsia="en-IN"/>
        </w:rPr>
        <w:t xml:space="preserve"> </w:t>
      </w:r>
      <w:r w:rsidR="00782728">
        <w:rPr>
          <w:b/>
          <w:bCs/>
          <w:lang w:eastAsia="en-IN"/>
        </w:rPr>
        <w:t>Nivru</w:t>
      </w:r>
      <w:r w:rsidR="00464667">
        <w:rPr>
          <w:b/>
          <w:bCs/>
          <w:lang w:eastAsia="en-IN"/>
        </w:rPr>
        <w:t>t</w:t>
      </w:r>
      <w:r w:rsidR="00782728">
        <w:rPr>
          <w:b/>
          <w:bCs/>
          <w:lang w:eastAsia="en-IN"/>
        </w:rPr>
        <w:t>ti</w:t>
      </w:r>
      <w:r w:rsidR="00D916FB">
        <w:rPr>
          <w:b/>
          <w:bCs/>
          <w:lang w:eastAsia="en-IN"/>
        </w:rPr>
        <w:t xml:space="preserve"> </w:t>
      </w:r>
      <w:r w:rsidR="00715D2F" w:rsidRPr="006A7285">
        <w:rPr>
          <w:b/>
          <w:bCs/>
          <w:lang w:eastAsia="en-IN"/>
        </w:rPr>
        <w:t>(</w:t>
      </w:r>
      <w:r w:rsidR="001B7FA5" w:rsidRPr="006A7285">
        <w:rPr>
          <w:b/>
          <w:bCs/>
          <w:lang w:eastAsia="en-IN"/>
        </w:rPr>
        <w:t>B1901</w:t>
      </w:r>
      <w:r>
        <w:rPr>
          <w:b/>
          <w:bCs/>
          <w:lang w:eastAsia="en-IN"/>
        </w:rPr>
        <w:t>330</w:t>
      </w:r>
      <w:r w:rsidR="00782728">
        <w:rPr>
          <w:b/>
          <w:bCs/>
          <w:lang w:eastAsia="en-IN"/>
        </w:rPr>
        <w:t>4</w:t>
      </w:r>
      <w:r w:rsidR="00500853">
        <w:rPr>
          <w:b/>
          <w:bCs/>
          <w:lang w:eastAsia="en-IN"/>
        </w:rPr>
        <w:t>2</w:t>
      </w:r>
      <w:r w:rsidR="00715D2F" w:rsidRPr="006A7285">
        <w:rPr>
          <w:b/>
          <w:bCs/>
          <w:lang w:eastAsia="en-IN"/>
        </w:rPr>
        <w:t>)</w:t>
      </w:r>
    </w:p>
    <w:p w14:paraId="0DF7C93F" w14:textId="77777777" w:rsidR="000C0CCC" w:rsidRPr="006A7285" w:rsidRDefault="00000000" w:rsidP="00815B7C">
      <w:pPr>
        <w:rPr>
          <w:b/>
          <w:bCs/>
          <w:lang w:eastAsia="en-IN"/>
        </w:rPr>
      </w:pPr>
      <w:r>
        <w:rPr>
          <w:b/>
          <w:bCs/>
          <w:lang w:eastAsia="en-IN"/>
        </w:rPr>
        <w:t xml:space="preserve">                </w:t>
      </w:r>
      <w:r>
        <w:rPr>
          <w:b/>
          <w:bCs/>
          <w:lang w:eastAsia="en-IN"/>
        </w:rPr>
        <w:tab/>
      </w:r>
      <w:r>
        <w:rPr>
          <w:b/>
          <w:bCs/>
          <w:lang w:eastAsia="en-IN"/>
        </w:rPr>
        <w:tab/>
        <w:t xml:space="preserve">     </w:t>
      </w:r>
      <w:r w:rsidR="00782728">
        <w:rPr>
          <w:b/>
          <w:bCs/>
          <w:lang w:eastAsia="en-IN"/>
        </w:rPr>
        <w:t xml:space="preserve">   </w:t>
      </w:r>
      <w:r>
        <w:rPr>
          <w:b/>
          <w:bCs/>
          <w:lang w:eastAsia="en-IN"/>
        </w:rPr>
        <w:t xml:space="preserve"> </w:t>
      </w:r>
      <w:r w:rsidR="00782728">
        <w:rPr>
          <w:b/>
          <w:bCs/>
          <w:lang w:eastAsia="en-IN"/>
        </w:rPr>
        <w:t xml:space="preserve">   </w:t>
      </w:r>
      <w:r>
        <w:rPr>
          <w:b/>
          <w:bCs/>
          <w:lang w:eastAsia="en-IN"/>
        </w:rPr>
        <w:t>D</w:t>
      </w:r>
      <w:r w:rsidR="00782728">
        <w:rPr>
          <w:b/>
          <w:bCs/>
          <w:lang w:eastAsia="en-IN"/>
        </w:rPr>
        <w:t>ivekar</w:t>
      </w:r>
      <w:r>
        <w:rPr>
          <w:b/>
          <w:bCs/>
          <w:lang w:eastAsia="en-IN"/>
        </w:rPr>
        <w:t xml:space="preserve"> </w:t>
      </w:r>
      <w:r w:rsidR="00782728">
        <w:rPr>
          <w:b/>
          <w:bCs/>
          <w:lang w:eastAsia="en-IN"/>
        </w:rPr>
        <w:t>Sahil</w:t>
      </w:r>
      <w:r>
        <w:rPr>
          <w:b/>
          <w:bCs/>
          <w:lang w:eastAsia="en-IN"/>
        </w:rPr>
        <w:t xml:space="preserve"> </w:t>
      </w:r>
      <w:r w:rsidR="00782728">
        <w:rPr>
          <w:b/>
          <w:bCs/>
          <w:lang w:eastAsia="en-IN"/>
        </w:rPr>
        <w:t xml:space="preserve">Kiran </w:t>
      </w:r>
      <w:r w:rsidRPr="006A7285">
        <w:rPr>
          <w:b/>
          <w:bCs/>
          <w:lang w:eastAsia="en-IN"/>
        </w:rPr>
        <w:t>(B190</w:t>
      </w:r>
      <w:r>
        <w:rPr>
          <w:b/>
          <w:bCs/>
          <w:lang w:eastAsia="en-IN"/>
        </w:rPr>
        <w:t>1330</w:t>
      </w:r>
      <w:r w:rsidR="00500853">
        <w:rPr>
          <w:b/>
          <w:bCs/>
          <w:lang w:eastAsia="en-IN"/>
        </w:rPr>
        <w:t>48</w:t>
      </w:r>
      <w:r w:rsidRPr="006A7285">
        <w:rPr>
          <w:b/>
          <w:bCs/>
          <w:lang w:eastAsia="en-IN"/>
        </w:rPr>
        <w:t>)</w:t>
      </w:r>
    </w:p>
    <w:p w14:paraId="75F03B44" w14:textId="77777777" w:rsidR="000C0CCC" w:rsidRPr="006A7285" w:rsidRDefault="00000000" w:rsidP="00815B7C">
      <w:pPr>
        <w:ind w:left="1620"/>
        <w:rPr>
          <w:b/>
          <w:bCs/>
          <w:sz w:val="20"/>
          <w:szCs w:val="20"/>
          <w:lang w:eastAsia="en-IN"/>
        </w:rPr>
      </w:pPr>
      <w:r>
        <w:rPr>
          <w:b/>
          <w:bCs/>
          <w:lang w:eastAsia="en-IN"/>
        </w:rPr>
        <w:t xml:space="preserve"> </w:t>
      </w:r>
      <w:r>
        <w:rPr>
          <w:b/>
          <w:bCs/>
          <w:lang w:eastAsia="en-IN"/>
        </w:rPr>
        <w:tab/>
        <w:t xml:space="preserve">     </w:t>
      </w:r>
      <w:r w:rsidR="00782728">
        <w:rPr>
          <w:b/>
          <w:bCs/>
          <w:lang w:eastAsia="en-IN"/>
        </w:rPr>
        <w:t xml:space="preserve">     </w:t>
      </w:r>
      <w:r>
        <w:rPr>
          <w:b/>
          <w:bCs/>
          <w:lang w:eastAsia="en-IN"/>
        </w:rPr>
        <w:t xml:space="preserve"> </w:t>
      </w:r>
      <w:r w:rsidR="00464667">
        <w:rPr>
          <w:b/>
          <w:bCs/>
          <w:lang w:eastAsia="en-IN"/>
        </w:rPr>
        <w:t xml:space="preserve"> </w:t>
      </w:r>
      <w:r w:rsidR="00D916FB">
        <w:rPr>
          <w:b/>
          <w:bCs/>
          <w:lang w:eastAsia="en-IN"/>
        </w:rPr>
        <w:t>G</w:t>
      </w:r>
      <w:r w:rsidR="00782728">
        <w:rPr>
          <w:b/>
          <w:bCs/>
          <w:lang w:eastAsia="en-IN"/>
        </w:rPr>
        <w:t>ampawar</w:t>
      </w:r>
      <w:r w:rsidR="00D916FB">
        <w:rPr>
          <w:b/>
          <w:bCs/>
          <w:lang w:eastAsia="en-IN"/>
        </w:rPr>
        <w:t xml:space="preserve"> </w:t>
      </w:r>
      <w:r w:rsidR="00782728">
        <w:rPr>
          <w:b/>
          <w:bCs/>
          <w:lang w:eastAsia="en-IN"/>
        </w:rPr>
        <w:t>Varad</w:t>
      </w:r>
      <w:r w:rsidR="001B7FA5" w:rsidRPr="006A7285">
        <w:rPr>
          <w:b/>
          <w:bCs/>
          <w:lang w:eastAsia="en-IN"/>
        </w:rPr>
        <w:t xml:space="preserve"> </w:t>
      </w:r>
      <w:r w:rsidR="00D916FB">
        <w:rPr>
          <w:b/>
          <w:bCs/>
          <w:lang w:eastAsia="en-IN"/>
        </w:rPr>
        <w:t>S</w:t>
      </w:r>
      <w:r w:rsidR="00782728">
        <w:rPr>
          <w:b/>
          <w:bCs/>
          <w:lang w:eastAsia="en-IN"/>
        </w:rPr>
        <w:t>anjay</w:t>
      </w:r>
      <w:r w:rsidR="00D916FB">
        <w:rPr>
          <w:b/>
          <w:bCs/>
          <w:lang w:eastAsia="en-IN"/>
        </w:rPr>
        <w:t xml:space="preserve"> </w:t>
      </w:r>
      <w:r w:rsidR="00715D2F" w:rsidRPr="006A7285">
        <w:rPr>
          <w:b/>
          <w:bCs/>
          <w:lang w:eastAsia="en-IN"/>
        </w:rPr>
        <w:t>(</w:t>
      </w:r>
      <w:r w:rsidR="002A1D60" w:rsidRPr="006A7285">
        <w:rPr>
          <w:b/>
          <w:bCs/>
          <w:lang w:eastAsia="en-IN"/>
        </w:rPr>
        <w:t>B19</w:t>
      </w:r>
      <w:r w:rsidR="00D916FB">
        <w:rPr>
          <w:b/>
          <w:bCs/>
          <w:lang w:eastAsia="en-IN"/>
        </w:rPr>
        <w:t>01330</w:t>
      </w:r>
      <w:r w:rsidR="00782728">
        <w:rPr>
          <w:b/>
          <w:bCs/>
          <w:lang w:eastAsia="en-IN"/>
        </w:rPr>
        <w:t>5</w:t>
      </w:r>
      <w:r w:rsidR="00500853">
        <w:rPr>
          <w:b/>
          <w:bCs/>
          <w:lang w:eastAsia="en-IN"/>
        </w:rPr>
        <w:t>2</w:t>
      </w:r>
      <w:r w:rsidR="00715D2F" w:rsidRPr="006A7285">
        <w:rPr>
          <w:b/>
          <w:bCs/>
          <w:lang w:eastAsia="en-IN"/>
        </w:rPr>
        <w:t>)</w:t>
      </w:r>
    </w:p>
    <w:bookmarkEnd w:id="0"/>
    <w:p w14:paraId="1C1EA78D" w14:textId="77777777" w:rsidR="000C0CCC" w:rsidRPr="006A7285" w:rsidRDefault="00000000" w:rsidP="00E229F8">
      <w:pPr>
        <w:ind w:left="1620"/>
        <w:jc w:val="center"/>
        <w:rPr>
          <w:b/>
          <w:bCs/>
          <w:sz w:val="28"/>
          <w:szCs w:val="28"/>
          <w:lang w:eastAsia="en-IN"/>
        </w:rPr>
      </w:pPr>
      <w:r w:rsidRPr="006A7285">
        <w:rPr>
          <w:b/>
          <w:bCs/>
          <w:sz w:val="20"/>
          <w:szCs w:val="20"/>
          <w:lang w:eastAsia="en-IN"/>
        </w:rPr>
        <w:br/>
      </w:r>
      <w:bookmarkEnd w:id="1"/>
    </w:p>
    <w:p w14:paraId="5F0E8BD6" w14:textId="77777777" w:rsidR="000C0CCC" w:rsidRPr="006A7285" w:rsidRDefault="000C0CCC" w:rsidP="00E229F8">
      <w:pPr>
        <w:ind w:left="1620"/>
        <w:jc w:val="center"/>
        <w:rPr>
          <w:sz w:val="28"/>
          <w:szCs w:val="28"/>
          <w:lang w:eastAsia="en-IN"/>
        </w:rPr>
      </w:pPr>
    </w:p>
    <w:p w14:paraId="4C1772BF" w14:textId="77777777" w:rsidR="000C0CCC" w:rsidRPr="006A7285" w:rsidRDefault="00000000" w:rsidP="00E229F8">
      <w:pPr>
        <w:jc w:val="center"/>
        <w:rPr>
          <w:b/>
          <w:sz w:val="28"/>
          <w:szCs w:val="28"/>
          <w:lang w:eastAsia="en-IN"/>
        </w:rPr>
      </w:pPr>
      <w:r w:rsidRPr="006A7285">
        <w:rPr>
          <w:b/>
          <w:sz w:val="28"/>
          <w:szCs w:val="28"/>
          <w:lang w:eastAsia="en-IN"/>
        </w:rPr>
        <w:t>Under the Guidance of</w:t>
      </w:r>
    </w:p>
    <w:p w14:paraId="3A99F9B4" w14:textId="60D712C5" w:rsidR="00782728" w:rsidRPr="006A7285" w:rsidRDefault="00000000" w:rsidP="00782728">
      <w:pPr>
        <w:jc w:val="center"/>
        <w:rPr>
          <w:b/>
          <w:sz w:val="28"/>
          <w:szCs w:val="28"/>
          <w:lang w:eastAsia="en-IN"/>
        </w:rPr>
      </w:pPr>
      <w:r>
        <w:rPr>
          <w:b/>
          <w:sz w:val="28"/>
          <w:szCs w:val="28"/>
          <w:lang w:eastAsia="en-IN"/>
        </w:rPr>
        <w:t>Dr. S. S. Morade</w:t>
      </w:r>
    </w:p>
    <w:p w14:paraId="400D52F2" w14:textId="77777777" w:rsidR="000C0CCC" w:rsidRPr="006A7285" w:rsidRDefault="000C0CCC" w:rsidP="00E229F8">
      <w:pPr>
        <w:jc w:val="center"/>
        <w:rPr>
          <w:b/>
          <w:sz w:val="28"/>
          <w:szCs w:val="28"/>
          <w:lang w:eastAsia="en-IN"/>
        </w:rPr>
      </w:pPr>
    </w:p>
    <w:p w14:paraId="5A33DE9C" w14:textId="77777777" w:rsidR="000C0CCC" w:rsidRPr="006A7285" w:rsidRDefault="00000000" w:rsidP="00E229F8">
      <w:pPr>
        <w:jc w:val="center"/>
        <w:rPr>
          <w:b/>
          <w:sz w:val="28"/>
          <w:szCs w:val="28"/>
          <w:lang w:eastAsia="en-IN"/>
        </w:rPr>
      </w:pPr>
      <w:r w:rsidRPr="006A7285">
        <w:rPr>
          <w:noProof/>
          <w:sz w:val="28"/>
          <w:szCs w:val="28"/>
          <w:lang w:val="en-IN"/>
        </w:rPr>
        <w:drawing>
          <wp:inline distT="0" distB="0" distL="0" distR="0" wp14:anchorId="3CC2264E" wp14:editId="7F444284">
            <wp:extent cx="2190750" cy="13620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rcRect t="12370" r="2271"/>
                    <a:stretch>
                      <a:fillRect/>
                    </a:stretch>
                  </pic:blipFill>
                  <pic:spPr>
                    <a:xfrm>
                      <a:off x="0" y="0"/>
                      <a:ext cx="2190750" cy="1362075"/>
                    </a:xfrm>
                    <a:prstGeom prst="rect">
                      <a:avLst/>
                    </a:prstGeom>
                  </pic:spPr>
                </pic:pic>
              </a:graphicData>
            </a:graphic>
          </wp:inline>
        </w:drawing>
      </w:r>
    </w:p>
    <w:p w14:paraId="12EFF891" w14:textId="77777777" w:rsidR="001B7FA5" w:rsidRPr="006A7285" w:rsidRDefault="001B7FA5" w:rsidP="00E229F8">
      <w:pPr>
        <w:jc w:val="center"/>
        <w:rPr>
          <w:b/>
          <w:sz w:val="28"/>
          <w:szCs w:val="28"/>
          <w:lang w:eastAsia="en-IN"/>
        </w:rPr>
      </w:pPr>
    </w:p>
    <w:p w14:paraId="1B1F89C0" w14:textId="77777777" w:rsidR="000C0CCC" w:rsidRPr="006A7285" w:rsidRDefault="00000000" w:rsidP="00E229F8">
      <w:pPr>
        <w:jc w:val="center"/>
        <w:rPr>
          <w:sz w:val="28"/>
          <w:szCs w:val="28"/>
          <w:lang w:eastAsia="en-IN"/>
        </w:rPr>
      </w:pPr>
      <w:r w:rsidRPr="006A7285">
        <w:rPr>
          <w:b/>
          <w:sz w:val="28"/>
          <w:szCs w:val="28"/>
          <w:lang w:eastAsia="en-IN"/>
        </w:rPr>
        <w:t xml:space="preserve">DEPARTMENT OF ELECTRONICS &amp; TELECOMMUNICATION    </w:t>
      </w:r>
      <w:r w:rsidRPr="006A7285">
        <w:rPr>
          <w:b/>
          <w:sz w:val="28"/>
          <w:szCs w:val="28"/>
          <w:lang w:eastAsia="en-IN"/>
        </w:rPr>
        <w:br/>
        <w:t xml:space="preserve">     ENGINEERING</w:t>
      </w:r>
    </w:p>
    <w:p w14:paraId="23F451A2" w14:textId="77777777" w:rsidR="001B7FA5" w:rsidRPr="006A7285" w:rsidRDefault="001B7FA5" w:rsidP="00E229F8">
      <w:pPr>
        <w:jc w:val="center"/>
        <w:rPr>
          <w:sz w:val="20"/>
          <w:szCs w:val="20"/>
          <w:lang w:eastAsia="en-IN"/>
        </w:rPr>
      </w:pPr>
    </w:p>
    <w:p w14:paraId="6EEC873F" w14:textId="77777777" w:rsidR="000C0CCC" w:rsidRPr="006A7285" w:rsidRDefault="000C0CCC" w:rsidP="00E229F8">
      <w:pPr>
        <w:jc w:val="center"/>
        <w:rPr>
          <w:b/>
          <w:sz w:val="28"/>
          <w:szCs w:val="28"/>
          <w:lang w:eastAsia="en-IN"/>
        </w:rPr>
      </w:pPr>
    </w:p>
    <w:p w14:paraId="030D5C19" w14:textId="77777777" w:rsidR="000C0CCC" w:rsidRPr="006A7285" w:rsidRDefault="00000000" w:rsidP="00E229F8">
      <w:pPr>
        <w:jc w:val="center"/>
        <w:rPr>
          <w:b/>
          <w:sz w:val="28"/>
          <w:szCs w:val="28"/>
          <w:lang w:eastAsia="en-IN"/>
        </w:rPr>
      </w:pPr>
      <w:r w:rsidRPr="006A7285">
        <w:rPr>
          <w:b/>
          <w:sz w:val="28"/>
          <w:szCs w:val="28"/>
          <w:lang w:eastAsia="en-IN"/>
        </w:rPr>
        <w:t xml:space="preserve">K. K. WAGH INSTITUTE OF ENGINEERING EDUCATION &amp;  </w:t>
      </w:r>
      <w:r w:rsidRPr="006A7285">
        <w:rPr>
          <w:b/>
          <w:sz w:val="28"/>
          <w:szCs w:val="28"/>
          <w:lang w:eastAsia="en-IN"/>
        </w:rPr>
        <w:br/>
        <w:t xml:space="preserve">       RESEARCH, NASHIK.</w:t>
      </w:r>
    </w:p>
    <w:p w14:paraId="3292E740" w14:textId="77777777" w:rsidR="001B7FA5" w:rsidRPr="006A7285" w:rsidRDefault="001B7FA5" w:rsidP="00E229F8">
      <w:pPr>
        <w:jc w:val="center"/>
        <w:rPr>
          <w:lang w:eastAsia="en-IN"/>
        </w:rPr>
      </w:pPr>
    </w:p>
    <w:p w14:paraId="48BE569F" w14:textId="77777777" w:rsidR="000C0CCC" w:rsidRPr="006A7285" w:rsidRDefault="000C0CCC" w:rsidP="00E229F8">
      <w:pPr>
        <w:jc w:val="center"/>
        <w:rPr>
          <w:b/>
          <w:sz w:val="28"/>
          <w:szCs w:val="28"/>
          <w:lang w:eastAsia="en-IN"/>
        </w:rPr>
      </w:pPr>
    </w:p>
    <w:p w14:paraId="490DF079" w14:textId="77777777" w:rsidR="000C0CCC" w:rsidRPr="006A7285" w:rsidRDefault="00000000" w:rsidP="00E229F8">
      <w:pPr>
        <w:jc w:val="center"/>
        <w:rPr>
          <w:sz w:val="18"/>
          <w:szCs w:val="18"/>
          <w:lang w:eastAsia="en-IN"/>
        </w:rPr>
      </w:pPr>
      <w:r w:rsidRPr="006A7285">
        <w:rPr>
          <w:b/>
          <w:sz w:val="28"/>
          <w:szCs w:val="28"/>
          <w:lang w:eastAsia="en-IN"/>
        </w:rPr>
        <w:t>SAVITRIBAI PHULE PUNE UNIVERSITY</w:t>
      </w:r>
    </w:p>
    <w:p w14:paraId="36CF1C36" w14:textId="77777777" w:rsidR="000C0CCC" w:rsidRPr="006A7285" w:rsidRDefault="000C0CCC" w:rsidP="00E229F8">
      <w:pPr>
        <w:jc w:val="center"/>
        <w:rPr>
          <w:sz w:val="18"/>
          <w:szCs w:val="18"/>
          <w:lang w:eastAsia="en-IN"/>
        </w:rPr>
      </w:pPr>
    </w:p>
    <w:p w14:paraId="427A1DAE" w14:textId="77777777" w:rsidR="000C0CCC" w:rsidRPr="006A7285" w:rsidRDefault="00000000" w:rsidP="00E229F8">
      <w:pPr>
        <w:jc w:val="center"/>
        <w:rPr>
          <w:b/>
          <w:sz w:val="28"/>
          <w:szCs w:val="28"/>
          <w:lang w:eastAsia="en-IN"/>
        </w:rPr>
      </w:pPr>
      <w:r w:rsidRPr="006A7285">
        <w:rPr>
          <w:b/>
          <w:sz w:val="28"/>
          <w:szCs w:val="28"/>
          <w:lang w:eastAsia="en-IN"/>
        </w:rPr>
        <w:t>2023-2024</w:t>
      </w:r>
    </w:p>
    <w:p w14:paraId="61D182C9" w14:textId="77777777" w:rsidR="000C0CCC" w:rsidRPr="006A7285" w:rsidRDefault="000C0CCC" w:rsidP="006F7D93">
      <w:pPr>
        <w:jc w:val="both"/>
        <w:rPr>
          <w:b/>
          <w:sz w:val="18"/>
          <w:szCs w:val="18"/>
          <w:lang w:eastAsia="en-IN"/>
        </w:rPr>
      </w:pPr>
    </w:p>
    <w:p w14:paraId="3D934C69" w14:textId="77777777" w:rsidR="000C0CCC" w:rsidRPr="006A7285" w:rsidRDefault="000C0CCC" w:rsidP="006F7D93">
      <w:pPr>
        <w:jc w:val="both"/>
        <w:rPr>
          <w:b/>
          <w:lang w:eastAsia="en-IN"/>
        </w:rPr>
      </w:pPr>
    </w:p>
    <w:p w14:paraId="56E7277E" w14:textId="77777777" w:rsidR="000C0CCC" w:rsidRPr="006A7285" w:rsidRDefault="000C0CCC" w:rsidP="006F7D93">
      <w:pPr>
        <w:jc w:val="both"/>
        <w:rPr>
          <w:b/>
          <w:lang w:eastAsia="en-IN"/>
        </w:rPr>
      </w:pPr>
    </w:p>
    <w:p w14:paraId="7CE2F452" w14:textId="77777777" w:rsidR="000C0CCC" w:rsidRPr="006A7285" w:rsidRDefault="000C0CCC" w:rsidP="006F7D93">
      <w:pPr>
        <w:jc w:val="both"/>
        <w:rPr>
          <w:b/>
          <w:lang w:eastAsia="en-IN"/>
        </w:rPr>
      </w:pPr>
    </w:p>
    <w:p w14:paraId="29C3EF0B" w14:textId="77777777" w:rsidR="000C0CCC" w:rsidRPr="006A7285" w:rsidRDefault="000C0CCC" w:rsidP="006F7D93">
      <w:pPr>
        <w:jc w:val="both"/>
        <w:rPr>
          <w:b/>
          <w:lang w:eastAsia="en-IN"/>
        </w:rPr>
      </w:pPr>
    </w:p>
    <w:p w14:paraId="5CB63935" w14:textId="77777777" w:rsidR="000C0CCC" w:rsidRPr="006A7285" w:rsidRDefault="000C0CCC" w:rsidP="006F7D93">
      <w:pPr>
        <w:jc w:val="both"/>
        <w:rPr>
          <w:b/>
          <w:lang w:eastAsia="en-IN"/>
        </w:rPr>
      </w:pPr>
    </w:p>
    <w:p w14:paraId="55BD99A4" w14:textId="77777777" w:rsidR="000C0CCC" w:rsidRPr="006A7285" w:rsidRDefault="00000000" w:rsidP="00E229F8">
      <w:pPr>
        <w:spacing w:line="360" w:lineRule="auto"/>
        <w:jc w:val="center"/>
        <w:rPr>
          <w:b/>
          <w:sz w:val="32"/>
          <w:szCs w:val="32"/>
          <w:lang w:eastAsia="en-IN"/>
        </w:rPr>
      </w:pPr>
      <w:r w:rsidRPr="006A7285">
        <w:rPr>
          <w:b/>
          <w:sz w:val="32"/>
          <w:szCs w:val="32"/>
          <w:lang w:eastAsia="en-IN"/>
        </w:rPr>
        <w:lastRenderedPageBreak/>
        <w:t>Dissertation Approval Sheet</w:t>
      </w:r>
    </w:p>
    <w:p w14:paraId="65BC1E4A" w14:textId="77777777" w:rsidR="000C0CCC" w:rsidRPr="006A7285" w:rsidRDefault="000C0CCC" w:rsidP="00E229F8">
      <w:pPr>
        <w:spacing w:line="360" w:lineRule="auto"/>
        <w:jc w:val="center"/>
        <w:rPr>
          <w:lang w:eastAsia="en-IN"/>
        </w:rPr>
      </w:pPr>
    </w:p>
    <w:p w14:paraId="7CE2E46E" w14:textId="075DCE4B" w:rsidR="000C0CCC" w:rsidRPr="006A7285" w:rsidRDefault="00000000" w:rsidP="00624121">
      <w:pPr>
        <w:spacing w:line="360" w:lineRule="auto"/>
        <w:jc w:val="both"/>
        <w:rPr>
          <w:b/>
          <w:lang w:eastAsia="en-IN"/>
        </w:rPr>
      </w:pPr>
      <w:r w:rsidRPr="006A7285">
        <w:rPr>
          <w:lang w:eastAsia="en-IN"/>
        </w:rPr>
        <w:t xml:space="preserve">This is to certify that the project work titled </w:t>
      </w:r>
      <w:r w:rsidRPr="00E321ED">
        <w:rPr>
          <w:b/>
          <w:bCs/>
          <w:lang w:eastAsia="en-IN"/>
        </w:rPr>
        <w:t>“</w:t>
      </w:r>
      <w:r w:rsidR="00464667" w:rsidRPr="00E321ED">
        <w:rPr>
          <w:b/>
          <w:bCs/>
          <w:lang w:eastAsia="en-IN"/>
        </w:rPr>
        <w:t>Electrostatic Spraying System”</w:t>
      </w:r>
      <w:r w:rsidR="00464667" w:rsidRPr="006A7285">
        <w:rPr>
          <w:bCs/>
          <w:lang w:eastAsia="en-IN"/>
        </w:rPr>
        <w:t>,</w:t>
      </w:r>
      <w:r w:rsidRPr="006A7285">
        <w:rPr>
          <w:lang w:eastAsia="en-IN"/>
        </w:rPr>
        <w:t xml:space="preserve"> has been s</w:t>
      </w:r>
      <w:r w:rsidRPr="006A7285">
        <w:rPr>
          <w:color w:val="000000"/>
          <w:lang w:eastAsia="en-IN"/>
        </w:rPr>
        <w:t>ubmitted in partial fulfillment</w:t>
      </w:r>
      <w:r w:rsidRPr="006A7285">
        <w:rPr>
          <w:lang w:eastAsia="en-IN"/>
        </w:rPr>
        <w:t xml:space="preserve"> </w:t>
      </w:r>
      <w:r w:rsidRPr="006A7285">
        <w:rPr>
          <w:color w:val="000000"/>
          <w:lang w:eastAsia="en-IN"/>
        </w:rPr>
        <w:t>of the B</w:t>
      </w:r>
      <w:r w:rsidRPr="006A7285">
        <w:rPr>
          <w:lang w:eastAsia="en-IN"/>
        </w:rPr>
        <w:t>achelor’s degree in Electronics and Telecommunication during the academic year of 2023-2024 by following students:</w:t>
      </w:r>
    </w:p>
    <w:p w14:paraId="27625137" w14:textId="77777777" w:rsidR="000C0CCC" w:rsidRPr="006A7285" w:rsidRDefault="000C0CCC" w:rsidP="00624121">
      <w:pPr>
        <w:spacing w:line="360" w:lineRule="auto"/>
        <w:jc w:val="center"/>
        <w:rPr>
          <w:lang w:eastAsia="en-IN"/>
        </w:rPr>
      </w:pPr>
    </w:p>
    <w:p w14:paraId="01D26B33" w14:textId="77777777" w:rsidR="00815B7C" w:rsidRPr="00815B7C" w:rsidRDefault="00000000" w:rsidP="00624121">
      <w:pPr>
        <w:pBdr>
          <w:top w:val="nil"/>
          <w:left w:val="nil"/>
          <w:bottom w:val="nil"/>
          <w:right w:val="nil"/>
          <w:between w:val="nil"/>
        </w:pBdr>
        <w:spacing w:line="360" w:lineRule="auto"/>
        <w:ind w:left="2880"/>
        <w:rPr>
          <w:color w:val="000000"/>
          <w:lang w:eastAsia="en-IN"/>
        </w:rPr>
      </w:pPr>
      <w:r>
        <w:rPr>
          <w:lang w:eastAsia="en-IN"/>
        </w:rPr>
        <w:t>Dere Priyal Nivrutti</w:t>
      </w:r>
      <w:r w:rsidRPr="00815B7C">
        <w:rPr>
          <w:lang w:eastAsia="en-IN"/>
        </w:rPr>
        <w:t xml:space="preserve"> (B1901330</w:t>
      </w:r>
      <w:r>
        <w:rPr>
          <w:lang w:eastAsia="en-IN"/>
        </w:rPr>
        <w:t>4</w:t>
      </w:r>
      <w:r w:rsidR="00500853">
        <w:rPr>
          <w:lang w:eastAsia="en-IN"/>
        </w:rPr>
        <w:t>2</w:t>
      </w:r>
      <w:r w:rsidRPr="00815B7C">
        <w:rPr>
          <w:lang w:eastAsia="en-IN"/>
        </w:rPr>
        <w:t>)</w:t>
      </w:r>
    </w:p>
    <w:p w14:paraId="00672A32" w14:textId="77777777" w:rsidR="00815B7C" w:rsidRPr="00815B7C" w:rsidRDefault="00000000" w:rsidP="00624121">
      <w:pPr>
        <w:pBdr>
          <w:top w:val="nil"/>
          <w:left w:val="nil"/>
          <w:bottom w:val="nil"/>
          <w:right w:val="nil"/>
          <w:between w:val="nil"/>
        </w:pBdr>
        <w:spacing w:line="360" w:lineRule="auto"/>
        <w:ind w:left="2880"/>
        <w:rPr>
          <w:color w:val="000000"/>
          <w:lang w:eastAsia="en-IN"/>
        </w:rPr>
      </w:pPr>
      <w:r w:rsidRPr="00815B7C">
        <w:rPr>
          <w:lang w:eastAsia="en-IN"/>
        </w:rPr>
        <w:t>D</w:t>
      </w:r>
      <w:r w:rsidR="00464667">
        <w:rPr>
          <w:lang w:eastAsia="en-IN"/>
        </w:rPr>
        <w:t xml:space="preserve">ivekar Sahil Kiran </w:t>
      </w:r>
      <w:r w:rsidRPr="00815B7C">
        <w:rPr>
          <w:lang w:eastAsia="en-IN"/>
        </w:rPr>
        <w:t>(B1901330</w:t>
      </w:r>
      <w:r w:rsidR="00500853">
        <w:rPr>
          <w:lang w:eastAsia="en-IN"/>
        </w:rPr>
        <w:t>48</w:t>
      </w:r>
      <w:r w:rsidRPr="00815B7C">
        <w:rPr>
          <w:lang w:eastAsia="en-IN"/>
        </w:rPr>
        <w:t>)</w:t>
      </w:r>
    </w:p>
    <w:p w14:paraId="10CA6928" w14:textId="77777777" w:rsidR="002A1D60" w:rsidRPr="00815B7C" w:rsidRDefault="00000000" w:rsidP="00624121">
      <w:pPr>
        <w:pBdr>
          <w:top w:val="nil"/>
          <w:left w:val="nil"/>
          <w:bottom w:val="nil"/>
          <w:right w:val="nil"/>
          <w:between w:val="nil"/>
        </w:pBdr>
        <w:spacing w:line="360" w:lineRule="auto"/>
        <w:ind w:left="2880"/>
        <w:rPr>
          <w:b/>
          <w:bCs/>
          <w:color w:val="000000"/>
          <w:lang w:eastAsia="en-IN"/>
        </w:rPr>
      </w:pPr>
      <w:r w:rsidRPr="00815B7C">
        <w:rPr>
          <w:lang w:eastAsia="en-IN"/>
        </w:rPr>
        <w:t>G</w:t>
      </w:r>
      <w:r w:rsidR="00464667">
        <w:rPr>
          <w:lang w:eastAsia="en-IN"/>
        </w:rPr>
        <w:t>ampawar Varad Sanjay</w:t>
      </w:r>
      <w:r w:rsidRPr="00710CE8">
        <w:rPr>
          <w:lang w:eastAsia="en-IN"/>
        </w:rPr>
        <w:t xml:space="preserve"> (B1901330</w:t>
      </w:r>
      <w:r w:rsidR="00464667">
        <w:rPr>
          <w:lang w:eastAsia="en-IN"/>
        </w:rPr>
        <w:t>5</w:t>
      </w:r>
      <w:r w:rsidR="00500853">
        <w:rPr>
          <w:lang w:eastAsia="en-IN"/>
        </w:rPr>
        <w:t>2</w:t>
      </w:r>
      <w:r w:rsidRPr="00710CE8">
        <w:rPr>
          <w:lang w:eastAsia="en-IN"/>
        </w:rPr>
        <w:t>)</w:t>
      </w:r>
    </w:p>
    <w:p w14:paraId="4030D55A" w14:textId="77777777" w:rsidR="00500853" w:rsidRPr="006A7285" w:rsidRDefault="00500853" w:rsidP="00624121">
      <w:pPr>
        <w:pBdr>
          <w:top w:val="nil"/>
          <w:left w:val="nil"/>
          <w:bottom w:val="nil"/>
          <w:right w:val="nil"/>
          <w:between w:val="nil"/>
        </w:pBdr>
        <w:spacing w:line="360" w:lineRule="auto"/>
        <w:ind w:left="1440"/>
        <w:jc w:val="center"/>
        <w:rPr>
          <w:color w:val="000000"/>
          <w:lang w:eastAsia="en-IN"/>
        </w:rPr>
      </w:pPr>
    </w:p>
    <w:p w14:paraId="2C75C59F" w14:textId="77777777" w:rsidR="000C0CCC" w:rsidRPr="006A7285" w:rsidRDefault="00000000" w:rsidP="00624121">
      <w:pPr>
        <w:spacing w:line="360" w:lineRule="auto"/>
        <w:jc w:val="both"/>
        <w:rPr>
          <w:b/>
          <w:lang w:eastAsia="en-IN"/>
        </w:rPr>
      </w:pPr>
      <w:r w:rsidRPr="006A7285">
        <w:rPr>
          <w:lang w:eastAsia="en-IN"/>
        </w:rPr>
        <w:t xml:space="preserve">This project confirms to the standards laid down by the </w:t>
      </w:r>
      <w:r w:rsidR="00464667" w:rsidRPr="006A7285">
        <w:rPr>
          <w:lang w:eastAsia="en-IN"/>
        </w:rPr>
        <w:t>Savitribai</w:t>
      </w:r>
      <w:r w:rsidRPr="006A7285">
        <w:rPr>
          <w:lang w:eastAsia="en-IN"/>
        </w:rPr>
        <w:t xml:space="preserve"> Phule Pune University and has been completed in satisfactory manner as a </w:t>
      </w:r>
      <w:r w:rsidRPr="006A7285">
        <w:rPr>
          <w:color w:val="000000"/>
          <w:lang w:eastAsia="en-IN"/>
        </w:rPr>
        <w:t>partial fulfillment</w:t>
      </w:r>
      <w:r w:rsidRPr="006A7285">
        <w:rPr>
          <w:lang w:eastAsia="en-IN"/>
        </w:rPr>
        <w:t xml:space="preserve"> for the Bachelor’s degree in Electronics and Telecommunication Engineering.</w:t>
      </w:r>
    </w:p>
    <w:p w14:paraId="3D2B3C21" w14:textId="77777777" w:rsidR="000C0CCC" w:rsidRPr="006A7285" w:rsidRDefault="000C0CCC" w:rsidP="00E229F8">
      <w:pPr>
        <w:spacing w:line="360" w:lineRule="auto"/>
        <w:jc w:val="center"/>
        <w:rPr>
          <w:lang w:eastAsia="en-IN"/>
        </w:rPr>
      </w:pPr>
    </w:p>
    <w:p w14:paraId="3EAE8FE3" w14:textId="77777777" w:rsidR="000C0CCC" w:rsidRDefault="000C0CCC" w:rsidP="00E229F8">
      <w:pPr>
        <w:spacing w:line="360" w:lineRule="auto"/>
        <w:jc w:val="center"/>
        <w:rPr>
          <w:lang w:eastAsia="en-IN"/>
        </w:rPr>
      </w:pPr>
    </w:p>
    <w:p w14:paraId="49D2BF65" w14:textId="77777777" w:rsidR="00B65317" w:rsidRDefault="00B65317" w:rsidP="00E229F8">
      <w:pPr>
        <w:spacing w:line="360" w:lineRule="auto"/>
        <w:jc w:val="center"/>
        <w:rPr>
          <w:lang w:eastAsia="en-IN"/>
        </w:rPr>
      </w:pPr>
    </w:p>
    <w:p w14:paraId="35056DEB" w14:textId="77777777" w:rsidR="00B65317" w:rsidRDefault="00B65317" w:rsidP="00E229F8">
      <w:pPr>
        <w:spacing w:line="360" w:lineRule="auto"/>
        <w:jc w:val="center"/>
        <w:rPr>
          <w:lang w:eastAsia="en-IN"/>
        </w:rPr>
      </w:pPr>
    </w:p>
    <w:p w14:paraId="2C569D40" w14:textId="77777777" w:rsidR="00B65317" w:rsidRDefault="00B65317" w:rsidP="00E229F8">
      <w:pPr>
        <w:spacing w:line="360" w:lineRule="auto"/>
        <w:jc w:val="center"/>
        <w:rPr>
          <w:lang w:eastAsia="en-IN"/>
        </w:rPr>
      </w:pPr>
    </w:p>
    <w:p w14:paraId="11DB61AA" w14:textId="77777777" w:rsidR="00B65317" w:rsidRDefault="00B65317" w:rsidP="00E229F8">
      <w:pPr>
        <w:spacing w:line="360" w:lineRule="auto"/>
        <w:jc w:val="center"/>
        <w:rPr>
          <w:lang w:eastAsia="en-IN"/>
        </w:rPr>
      </w:pPr>
    </w:p>
    <w:p w14:paraId="283E8030" w14:textId="77777777" w:rsidR="00B65317" w:rsidRDefault="00B65317" w:rsidP="00E229F8">
      <w:pPr>
        <w:spacing w:line="360" w:lineRule="auto"/>
        <w:jc w:val="center"/>
        <w:rPr>
          <w:lang w:eastAsia="en-IN"/>
        </w:rPr>
      </w:pPr>
    </w:p>
    <w:p w14:paraId="00C88B95" w14:textId="77777777" w:rsidR="00B65317" w:rsidRDefault="00B65317" w:rsidP="00E229F8">
      <w:pPr>
        <w:spacing w:line="360" w:lineRule="auto"/>
        <w:jc w:val="center"/>
        <w:rPr>
          <w:lang w:eastAsia="en-IN"/>
        </w:rPr>
      </w:pPr>
    </w:p>
    <w:p w14:paraId="289F73F3" w14:textId="77777777" w:rsidR="00B65317" w:rsidRDefault="00B65317" w:rsidP="00E229F8">
      <w:pPr>
        <w:spacing w:line="360" w:lineRule="auto"/>
        <w:jc w:val="center"/>
        <w:rPr>
          <w:lang w:eastAsia="en-IN"/>
        </w:rPr>
      </w:pPr>
    </w:p>
    <w:p w14:paraId="082FFA30" w14:textId="77777777" w:rsidR="00B65317" w:rsidRDefault="00B65317" w:rsidP="00E229F8">
      <w:pPr>
        <w:spacing w:line="360" w:lineRule="auto"/>
        <w:jc w:val="center"/>
        <w:rPr>
          <w:lang w:eastAsia="en-IN"/>
        </w:rPr>
      </w:pPr>
    </w:p>
    <w:p w14:paraId="339DB84D" w14:textId="77777777" w:rsidR="00B65317" w:rsidRDefault="00B65317" w:rsidP="00E229F8">
      <w:pPr>
        <w:spacing w:line="360" w:lineRule="auto"/>
        <w:jc w:val="center"/>
        <w:rPr>
          <w:lang w:eastAsia="en-IN"/>
        </w:rPr>
      </w:pPr>
    </w:p>
    <w:p w14:paraId="44B42E4A" w14:textId="77777777" w:rsidR="00B65317" w:rsidRPr="006A7285" w:rsidRDefault="00B65317" w:rsidP="00E229F8">
      <w:pPr>
        <w:spacing w:line="360" w:lineRule="auto"/>
        <w:jc w:val="center"/>
        <w:rPr>
          <w:lang w:eastAsia="en-IN"/>
        </w:rPr>
      </w:pPr>
    </w:p>
    <w:p w14:paraId="4F609394" w14:textId="77777777" w:rsidR="000C0CCC" w:rsidRPr="006A7285" w:rsidRDefault="000C0CCC" w:rsidP="00E229F8">
      <w:pPr>
        <w:spacing w:line="360" w:lineRule="auto"/>
        <w:jc w:val="center"/>
        <w:rPr>
          <w:lang w:eastAsia="en-IN"/>
        </w:rPr>
      </w:pPr>
    </w:p>
    <w:p w14:paraId="470A69E2" w14:textId="77777777" w:rsidR="000C0CCC" w:rsidRDefault="000C0CCC" w:rsidP="00E229F8">
      <w:pPr>
        <w:spacing w:line="360" w:lineRule="auto"/>
        <w:jc w:val="center"/>
        <w:rPr>
          <w:lang w:eastAsia="en-IN"/>
        </w:rPr>
      </w:pPr>
    </w:p>
    <w:p w14:paraId="758CEA20" w14:textId="77777777" w:rsidR="00500853" w:rsidRPr="006A7285" w:rsidRDefault="00500853" w:rsidP="00E229F8">
      <w:pPr>
        <w:spacing w:line="360" w:lineRule="auto"/>
        <w:jc w:val="center"/>
        <w:rPr>
          <w:lang w:eastAsia="en-IN"/>
        </w:rPr>
      </w:pPr>
    </w:p>
    <w:p w14:paraId="39FEC476" w14:textId="77777777" w:rsidR="002A1D60" w:rsidRDefault="00000000" w:rsidP="00B65317">
      <w:pPr>
        <w:spacing w:line="360" w:lineRule="auto"/>
        <w:jc w:val="center"/>
        <w:rPr>
          <w:lang w:eastAsia="en-IN"/>
        </w:rPr>
      </w:pPr>
      <w:r w:rsidRPr="006A7285">
        <w:rPr>
          <w:b/>
          <w:lang w:eastAsia="en-IN"/>
        </w:rPr>
        <w:t>External Examiner</w:t>
      </w:r>
      <w:r w:rsidRPr="006A7285">
        <w:rPr>
          <w:b/>
          <w:lang w:eastAsia="en-IN"/>
        </w:rPr>
        <w:tab/>
      </w:r>
      <w:r w:rsidR="00464667" w:rsidRPr="006A7285">
        <w:rPr>
          <w:b/>
          <w:lang w:eastAsia="en-IN"/>
        </w:rPr>
        <w:tab/>
      </w:r>
      <w:r w:rsidR="00464667" w:rsidRPr="00464667">
        <w:rPr>
          <w:b/>
          <w:bCs/>
          <w:lang w:eastAsia="en-IN"/>
        </w:rPr>
        <w:t xml:space="preserve"> Internal</w:t>
      </w:r>
      <w:r w:rsidRPr="006A7285">
        <w:rPr>
          <w:b/>
          <w:lang w:eastAsia="en-IN"/>
        </w:rPr>
        <w:t xml:space="preserve"> Guide </w:t>
      </w:r>
      <w:r w:rsidRPr="006A7285">
        <w:rPr>
          <w:b/>
          <w:lang w:eastAsia="en-IN"/>
        </w:rPr>
        <w:tab/>
      </w:r>
      <w:r w:rsidRPr="006A7285">
        <w:rPr>
          <w:b/>
          <w:lang w:eastAsia="en-IN"/>
        </w:rPr>
        <w:tab/>
        <w:t xml:space="preserve">    Head of Department         </w:t>
      </w:r>
      <w:r w:rsidRPr="006A7285">
        <w:rPr>
          <w:lang w:eastAsia="en-IN"/>
        </w:rPr>
        <w:t xml:space="preserve"> </w:t>
      </w:r>
      <w:r w:rsidRPr="006A7285">
        <w:rPr>
          <w:b/>
          <w:lang w:eastAsia="en-IN"/>
        </w:rPr>
        <w:t xml:space="preserve">     </w:t>
      </w:r>
      <w:r w:rsidRPr="006A7285">
        <w:rPr>
          <w:b/>
          <w:lang w:eastAsia="en-IN"/>
        </w:rPr>
        <w:tab/>
      </w:r>
      <w:r w:rsidRPr="006A7285">
        <w:rPr>
          <w:b/>
          <w:lang w:eastAsia="en-IN"/>
        </w:rPr>
        <w:tab/>
      </w:r>
      <w:r w:rsidRPr="006A7285">
        <w:rPr>
          <w:lang w:eastAsia="en-IN"/>
        </w:rPr>
        <w:tab/>
        <w:t xml:space="preserve"> </w:t>
      </w:r>
      <w:r w:rsidRPr="006A7285">
        <w:rPr>
          <w:b/>
          <w:lang w:eastAsia="en-IN"/>
        </w:rPr>
        <w:t xml:space="preserve">        </w:t>
      </w:r>
      <w:r w:rsidR="00464667">
        <w:rPr>
          <w:b/>
          <w:lang w:eastAsia="en-IN"/>
        </w:rPr>
        <w:t xml:space="preserve">   </w:t>
      </w:r>
      <w:r w:rsidR="00464667" w:rsidRPr="006A7285">
        <w:rPr>
          <w:b/>
          <w:lang w:eastAsia="en-IN"/>
        </w:rPr>
        <w:t xml:space="preserve"> </w:t>
      </w:r>
      <w:r w:rsidR="00500853">
        <w:rPr>
          <w:b/>
          <w:lang w:eastAsia="en-IN"/>
        </w:rPr>
        <w:t xml:space="preserve">  </w:t>
      </w:r>
      <w:proofErr w:type="gramStart"/>
      <w:r w:rsidR="00500853">
        <w:rPr>
          <w:b/>
          <w:lang w:eastAsia="en-IN"/>
        </w:rPr>
        <w:t xml:space="preserve">   </w:t>
      </w:r>
      <w:r w:rsidR="00464667" w:rsidRPr="006A7285">
        <w:rPr>
          <w:b/>
          <w:lang w:eastAsia="en-IN"/>
        </w:rPr>
        <w:t>(</w:t>
      </w:r>
      <w:proofErr w:type="gramEnd"/>
      <w:r w:rsidRPr="006A7285">
        <w:rPr>
          <w:b/>
          <w:lang w:eastAsia="en-IN"/>
        </w:rPr>
        <w:t xml:space="preserve"> </w:t>
      </w:r>
      <w:r w:rsidR="00464667">
        <w:rPr>
          <w:b/>
          <w:lang w:eastAsia="en-IN"/>
        </w:rPr>
        <w:t>Dr. S. S. Morade</w:t>
      </w:r>
      <w:r w:rsidRPr="006A7285">
        <w:rPr>
          <w:b/>
          <w:lang w:eastAsia="en-IN"/>
        </w:rPr>
        <w:t>)</w:t>
      </w:r>
      <w:r w:rsidR="00464667">
        <w:rPr>
          <w:b/>
          <w:lang w:eastAsia="en-IN"/>
        </w:rPr>
        <w:t xml:space="preserve">    </w:t>
      </w:r>
      <w:r w:rsidR="00710CE8">
        <w:rPr>
          <w:b/>
          <w:lang w:eastAsia="en-IN"/>
        </w:rPr>
        <w:t xml:space="preserve"> </w:t>
      </w:r>
      <w:r w:rsidR="00500853">
        <w:rPr>
          <w:b/>
          <w:lang w:eastAsia="en-IN"/>
        </w:rPr>
        <w:t xml:space="preserve">   </w:t>
      </w:r>
      <w:r w:rsidRPr="006A7285">
        <w:rPr>
          <w:b/>
          <w:lang w:eastAsia="en-IN"/>
        </w:rPr>
        <w:t xml:space="preserve"> (Prof. Dr. D. </w:t>
      </w:r>
      <w:r w:rsidR="008772A8">
        <w:rPr>
          <w:b/>
          <w:lang w:eastAsia="en-IN"/>
        </w:rPr>
        <w:t>M.</w:t>
      </w:r>
      <w:r w:rsidR="00464667">
        <w:rPr>
          <w:b/>
          <w:lang w:eastAsia="en-IN"/>
        </w:rPr>
        <w:t xml:space="preserve"> </w:t>
      </w:r>
      <w:proofErr w:type="spellStart"/>
      <w:r w:rsidR="008772A8">
        <w:rPr>
          <w:b/>
          <w:lang w:eastAsia="en-IN"/>
        </w:rPr>
        <w:t>Chandwadkar</w:t>
      </w:r>
      <w:proofErr w:type="spellEnd"/>
      <w:r w:rsidR="008772A8">
        <w:rPr>
          <w:b/>
          <w:lang w:eastAsia="en-IN"/>
        </w:rPr>
        <w:t>)</w:t>
      </w:r>
    </w:p>
    <w:p w14:paraId="7DC3C000" w14:textId="77777777" w:rsidR="00B65317" w:rsidRPr="006A7285" w:rsidRDefault="00B65317" w:rsidP="00B65317">
      <w:pPr>
        <w:spacing w:line="360" w:lineRule="auto"/>
        <w:jc w:val="center"/>
        <w:rPr>
          <w:lang w:eastAsia="en-IN"/>
        </w:rPr>
      </w:pPr>
    </w:p>
    <w:p w14:paraId="59A9B7BC" w14:textId="77777777" w:rsidR="000C0CCC" w:rsidRPr="006A7285" w:rsidRDefault="000C0CCC" w:rsidP="006F7D93">
      <w:pPr>
        <w:spacing w:before="240" w:line="360" w:lineRule="auto"/>
        <w:ind w:firstLine="720"/>
        <w:jc w:val="both"/>
        <w:rPr>
          <w:lang w:eastAsia="en-IN"/>
        </w:rPr>
      </w:pPr>
    </w:p>
    <w:p w14:paraId="5EFA8B53" w14:textId="77777777" w:rsidR="000C0CCC" w:rsidRPr="006A7285" w:rsidRDefault="00000000" w:rsidP="00710CE8">
      <w:pPr>
        <w:spacing w:line="360" w:lineRule="auto"/>
        <w:ind w:left="1440" w:firstLine="720"/>
        <w:rPr>
          <w:b/>
          <w:sz w:val="32"/>
          <w:szCs w:val="32"/>
          <w:lang w:eastAsia="en-IN"/>
        </w:rPr>
      </w:pPr>
      <w:r w:rsidRPr="006A7285">
        <w:rPr>
          <w:b/>
          <w:sz w:val="32"/>
          <w:szCs w:val="32"/>
          <w:lang w:eastAsia="en-IN"/>
        </w:rPr>
        <w:lastRenderedPageBreak/>
        <w:t>ACKNOWLEDGEMENT</w:t>
      </w:r>
    </w:p>
    <w:p w14:paraId="4CBFDBCC" w14:textId="77777777" w:rsidR="002A1D60" w:rsidRPr="006A7285" w:rsidRDefault="002A1D60" w:rsidP="00710CE8">
      <w:pPr>
        <w:spacing w:line="360" w:lineRule="auto"/>
        <w:ind w:firstLine="720"/>
        <w:rPr>
          <w:b/>
          <w:sz w:val="32"/>
          <w:szCs w:val="32"/>
          <w:lang w:eastAsia="en-IN"/>
        </w:rPr>
      </w:pPr>
    </w:p>
    <w:p w14:paraId="7760097B" w14:textId="77777777" w:rsidR="002A1D60" w:rsidRPr="006A7285" w:rsidRDefault="00000000" w:rsidP="00464667">
      <w:pPr>
        <w:spacing w:after="241" w:line="356" w:lineRule="auto"/>
        <w:jc w:val="both"/>
        <w:rPr>
          <w:color w:val="000000"/>
        </w:rPr>
      </w:pPr>
      <w:r w:rsidRPr="006A7285">
        <w:rPr>
          <w:color w:val="000000"/>
        </w:rPr>
        <w:t>With all respect and gratitude, we would like to thank all the people who have helped us</w:t>
      </w:r>
      <w:r w:rsidR="008772A8">
        <w:rPr>
          <w:color w:val="000000"/>
        </w:rPr>
        <w:t xml:space="preserve"> </w:t>
      </w:r>
      <w:r w:rsidRPr="006A7285">
        <w:rPr>
          <w:color w:val="000000"/>
        </w:rPr>
        <w:t>directly or indirectly for this project work.</w:t>
      </w:r>
    </w:p>
    <w:p w14:paraId="3A58B4DC" w14:textId="34BFD2B6" w:rsidR="002A1D60" w:rsidRPr="006A7285" w:rsidRDefault="00000000" w:rsidP="00464667">
      <w:pPr>
        <w:spacing w:after="200" w:line="367" w:lineRule="auto"/>
        <w:ind w:right="27"/>
        <w:jc w:val="both"/>
        <w:rPr>
          <w:color w:val="000000"/>
        </w:rPr>
      </w:pPr>
      <w:r w:rsidRPr="006A7285">
        <w:rPr>
          <w:color w:val="000000"/>
        </w:rPr>
        <w:t xml:space="preserve">We express our heartily gratitude towards our guide </w:t>
      </w:r>
      <w:r w:rsidR="00464667">
        <w:rPr>
          <w:lang w:eastAsia="en-IN"/>
        </w:rPr>
        <w:t xml:space="preserve">Dr. S. S. Morade </w:t>
      </w:r>
      <w:r w:rsidR="00464667" w:rsidRPr="006A7285">
        <w:rPr>
          <w:color w:val="000000"/>
        </w:rPr>
        <w:t>to</w:t>
      </w:r>
      <w:r w:rsidRPr="006A7285">
        <w:rPr>
          <w:color w:val="000000"/>
        </w:rPr>
        <w:t xml:space="preserve"> complete this project work on </w:t>
      </w:r>
      <w:r w:rsidRPr="0063250F">
        <w:rPr>
          <w:b/>
          <w:bCs/>
          <w:color w:val="000000"/>
        </w:rPr>
        <w:t>“</w:t>
      </w:r>
      <w:r w:rsidR="00464667" w:rsidRPr="0063250F">
        <w:rPr>
          <w:b/>
          <w:bCs/>
          <w:color w:val="000000"/>
        </w:rPr>
        <w:t>Electrostatic Spraying System</w:t>
      </w:r>
      <w:r w:rsidRPr="0063250F">
        <w:rPr>
          <w:b/>
          <w:bCs/>
          <w:color w:val="000000"/>
        </w:rPr>
        <w:t>”</w:t>
      </w:r>
      <w:r w:rsidRPr="006A7285">
        <w:rPr>
          <w:color w:val="000000"/>
        </w:rPr>
        <w:t xml:space="preserve"> h</w:t>
      </w:r>
      <w:r w:rsidR="00464667">
        <w:rPr>
          <w:color w:val="000000"/>
        </w:rPr>
        <w:t>is</w:t>
      </w:r>
      <w:r w:rsidRPr="006A7285">
        <w:rPr>
          <w:color w:val="000000"/>
        </w:rPr>
        <w:t xml:space="preserve"> ideas and direction gave us moral boost up to complete this project work.</w:t>
      </w:r>
    </w:p>
    <w:p w14:paraId="781F3B74" w14:textId="77777777" w:rsidR="002A1D60" w:rsidRPr="006A7285" w:rsidRDefault="00000000" w:rsidP="00464667">
      <w:pPr>
        <w:spacing w:after="200" w:line="367" w:lineRule="auto"/>
        <w:ind w:right="27"/>
        <w:jc w:val="both"/>
        <w:rPr>
          <w:color w:val="000000"/>
        </w:rPr>
      </w:pPr>
      <w:r w:rsidRPr="006A7285">
        <w:rPr>
          <w:color w:val="000000"/>
        </w:rPr>
        <w:t xml:space="preserve">We would like to thank Prof. Dr. S. A. Patil (Ugale) senior faculty and Prof. Dr. D. M. </w:t>
      </w:r>
      <w:proofErr w:type="spellStart"/>
      <w:r w:rsidR="00464667" w:rsidRPr="006A7285">
        <w:rPr>
          <w:color w:val="000000"/>
        </w:rPr>
        <w:t>Chandwadkar</w:t>
      </w:r>
      <w:proofErr w:type="spellEnd"/>
      <w:r w:rsidR="00464667" w:rsidRPr="006A7285">
        <w:rPr>
          <w:color w:val="000000"/>
        </w:rPr>
        <w:t xml:space="preserve"> HOD</w:t>
      </w:r>
      <w:r w:rsidRPr="006A7285">
        <w:rPr>
          <w:color w:val="000000"/>
        </w:rPr>
        <w:t xml:space="preserve"> of   Electronics and Telecommunication </w:t>
      </w:r>
      <w:r w:rsidR="00500853" w:rsidRPr="006A7285">
        <w:rPr>
          <w:color w:val="000000"/>
        </w:rPr>
        <w:t xml:space="preserve">Department </w:t>
      </w:r>
      <w:r w:rsidRPr="006A7285">
        <w:rPr>
          <w:color w:val="000000"/>
        </w:rPr>
        <w:t xml:space="preserve">and also Prof. Dr. K. N. </w:t>
      </w:r>
      <w:proofErr w:type="spellStart"/>
      <w:r w:rsidRPr="006A7285">
        <w:rPr>
          <w:color w:val="000000"/>
        </w:rPr>
        <w:t>Nandurkar</w:t>
      </w:r>
      <w:proofErr w:type="spellEnd"/>
      <w:r w:rsidRPr="006A7285">
        <w:rPr>
          <w:color w:val="000000"/>
        </w:rPr>
        <w:t xml:space="preserve"> Principal, K. K. Wagh Institute of Engineering Education and </w:t>
      </w:r>
      <w:r w:rsidR="00464667" w:rsidRPr="006A7285">
        <w:rPr>
          <w:color w:val="000000"/>
        </w:rPr>
        <w:t>Research, and</w:t>
      </w:r>
      <w:r w:rsidRPr="006A7285">
        <w:rPr>
          <w:color w:val="000000"/>
        </w:rPr>
        <w:t xml:space="preserve">   all   the   teaching   </w:t>
      </w:r>
      <w:r w:rsidR="00464667" w:rsidRPr="006A7285">
        <w:rPr>
          <w:color w:val="000000"/>
        </w:rPr>
        <w:t>and non</w:t>
      </w:r>
      <w:r w:rsidRPr="006A7285">
        <w:rPr>
          <w:color w:val="000000"/>
        </w:rPr>
        <w:t xml:space="preserve"> – teaching staff members of department for providing necessary information and required resources timely.</w:t>
      </w:r>
    </w:p>
    <w:p w14:paraId="6138C1AE" w14:textId="77777777" w:rsidR="000C0CCC" w:rsidRDefault="00000000" w:rsidP="00464667">
      <w:pPr>
        <w:spacing w:after="82" w:line="356" w:lineRule="auto"/>
        <w:jc w:val="both"/>
        <w:rPr>
          <w:color w:val="000000"/>
        </w:rPr>
      </w:pPr>
      <w:r w:rsidRPr="006A7285">
        <w:rPr>
          <w:color w:val="000000"/>
        </w:rPr>
        <w:t>We are ending this acknowledgement with deep indebtedness to our friends and every person who have helped us to complete the manuscript.</w:t>
      </w:r>
    </w:p>
    <w:p w14:paraId="596B29D1" w14:textId="77777777" w:rsidR="00B65317" w:rsidRDefault="00B65317" w:rsidP="00464667">
      <w:pPr>
        <w:spacing w:after="82" w:line="356" w:lineRule="auto"/>
        <w:jc w:val="both"/>
        <w:rPr>
          <w:color w:val="000000"/>
        </w:rPr>
      </w:pPr>
    </w:p>
    <w:p w14:paraId="7F302F8F" w14:textId="77777777" w:rsidR="00B65317" w:rsidRDefault="00B65317" w:rsidP="00464667">
      <w:pPr>
        <w:spacing w:after="82" w:line="356" w:lineRule="auto"/>
        <w:jc w:val="both"/>
        <w:rPr>
          <w:color w:val="000000"/>
        </w:rPr>
      </w:pPr>
    </w:p>
    <w:p w14:paraId="769D6BB8" w14:textId="77777777" w:rsidR="00B65317" w:rsidRPr="006A7285" w:rsidRDefault="00B65317" w:rsidP="00464667">
      <w:pPr>
        <w:spacing w:after="82" w:line="356" w:lineRule="auto"/>
        <w:jc w:val="both"/>
        <w:rPr>
          <w:color w:val="000000"/>
        </w:rPr>
      </w:pPr>
    </w:p>
    <w:p w14:paraId="103A6BE8" w14:textId="77777777" w:rsidR="002A1D60" w:rsidRPr="006A7285" w:rsidRDefault="002A1D60" w:rsidP="00E229F8">
      <w:pPr>
        <w:spacing w:after="82" w:line="356" w:lineRule="auto"/>
        <w:ind w:left="351"/>
        <w:jc w:val="center"/>
        <w:rPr>
          <w:color w:val="000000"/>
        </w:rPr>
      </w:pPr>
    </w:p>
    <w:p w14:paraId="2C4A52B6" w14:textId="77777777" w:rsidR="008772A8" w:rsidRDefault="00000000" w:rsidP="00B65317">
      <w:pPr>
        <w:pBdr>
          <w:top w:val="nil"/>
          <w:left w:val="nil"/>
          <w:bottom w:val="nil"/>
          <w:right w:val="nil"/>
          <w:between w:val="nil"/>
        </w:pBdr>
        <w:spacing w:line="360" w:lineRule="auto"/>
        <w:ind w:left="4680"/>
        <w:rPr>
          <w:lang w:eastAsia="en-IN"/>
        </w:rPr>
      </w:pPr>
      <w:r>
        <w:rPr>
          <w:lang w:eastAsia="en-IN"/>
        </w:rPr>
        <w:t xml:space="preserve"> 1.</w:t>
      </w:r>
      <w:r w:rsidR="00464667">
        <w:rPr>
          <w:lang w:eastAsia="en-IN"/>
        </w:rPr>
        <w:t xml:space="preserve"> Dere Priyal Nivrutti</w:t>
      </w:r>
      <w:r w:rsidRPr="00815B7C">
        <w:rPr>
          <w:lang w:eastAsia="en-IN"/>
        </w:rPr>
        <w:t xml:space="preserve"> (B1901330</w:t>
      </w:r>
      <w:r w:rsidR="00464667">
        <w:rPr>
          <w:lang w:eastAsia="en-IN"/>
        </w:rPr>
        <w:t>4</w:t>
      </w:r>
      <w:r w:rsidR="00E908B9">
        <w:rPr>
          <w:lang w:eastAsia="en-IN"/>
        </w:rPr>
        <w:t>2</w:t>
      </w:r>
      <w:r w:rsidRPr="00815B7C">
        <w:rPr>
          <w:lang w:eastAsia="en-IN"/>
        </w:rPr>
        <w:t>)</w:t>
      </w:r>
    </w:p>
    <w:p w14:paraId="3A53E922" w14:textId="77777777" w:rsidR="008772A8" w:rsidRDefault="00000000" w:rsidP="00B65317">
      <w:pPr>
        <w:pBdr>
          <w:top w:val="nil"/>
          <w:left w:val="nil"/>
          <w:bottom w:val="nil"/>
          <w:right w:val="nil"/>
          <w:between w:val="nil"/>
        </w:pBdr>
        <w:spacing w:line="360" w:lineRule="auto"/>
        <w:ind w:left="3600" w:firstLine="720"/>
        <w:rPr>
          <w:lang w:eastAsia="en-IN"/>
        </w:rPr>
      </w:pPr>
      <w:r>
        <w:rPr>
          <w:lang w:eastAsia="en-IN"/>
        </w:rPr>
        <w:t xml:space="preserve">       2.</w:t>
      </w:r>
      <w:r w:rsidRPr="008772A8">
        <w:rPr>
          <w:lang w:eastAsia="en-IN"/>
        </w:rPr>
        <w:t xml:space="preserve"> </w:t>
      </w:r>
      <w:r w:rsidR="00464667">
        <w:rPr>
          <w:lang w:eastAsia="en-IN"/>
        </w:rPr>
        <w:t xml:space="preserve">Divekar Sahil Kiran </w:t>
      </w:r>
      <w:r w:rsidRPr="00815B7C">
        <w:rPr>
          <w:lang w:eastAsia="en-IN"/>
        </w:rPr>
        <w:t>(B1901330</w:t>
      </w:r>
      <w:r w:rsidR="00E908B9">
        <w:rPr>
          <w:lang w:eastAsia="en-IN"/>
        </w:rPr>
        <w:t>48</w:t>
      </w:r>
      <w:r w:rsidRPr="00815B7C">
        <w:rPr>
          <w:lang w:eastAsia="en-IN"/>
        </w:rPr>
        <w:t>)</w:t>
      </w:r>
    </w:p>
    <w:p w14:paraId="40238F19" w14:textId="77777777" w:rsidR="008772A8" w:rsidRPr="00815B7C" w:rsidRDefault="00000000" w:rsidP="00B65317">
      <w:pPr>
        <w:pBdr>
          <w:top w:val="nil"/>
          <w:left w:val="nil"/>
          <w:bottom w:val="nil"/>
          <w:right w:val="nil"/>
          <w:between w:val="nil"/>
        </w:pBdr>
        <w:spacing w:line="360" w:lineRule="auto"/>
        <w:ind w:left="4320"/>
        <w:rPr>
          <w:b/>
          <w:bCs/>
          <w:color w:val="000000"/>
          <w:lang w:eastAsia="en-IN"/>
        </w:rPr>
      </w:pPr>
      <w:r>
        <w:rPr>
          <w:lang w:eastAsia="en-IN"/>
        </w:rPr>
        <w:t xml:space="preserve">       3. </w:t>
      </w:r>
      <w:r w:rsidR="00464667">
        <w:rPr>
          <w:lang w:eastAsia="en-IN"/>
        </w:rPr>
        <w:t>Gampawar Varad Sanjay</w:t>
      </w:r>
      <w:r w:rsidRPr="00464667">
        <w:rPr>
          <w:lang w:eastAsia="en-IN"/>
        </w:rPr>
        <w:t xml:space="preserve"> (B1901330</w:t>
      </w:r>
      <w:r w:rsidR="00464667">
        <w:rPr>
          <w:lang w:eastAsia="en-IN"/>
        </w:rPr>
        <w:t>5</w:t>
      </w:r>
      <w:r w:rsidR="00E908B9">
        <w:rPr>
          <w:lang w:eastAsia="en-IN"/>
        </w:rPr>
        <w:t>2</w:t>
      </w:r>
      <w:r w:rsidRPr="00464667">
        <w:rPr>
          <w:lang w:eastAsia="en-IN"/>
        </w:rPr>
        <w:t>)</w:t>
      </w:r>
    </w:p>
    <w:p w14:paraId="2F359271" w14:textId="77777777" w:rsidR="008772A8" w:rsidRPr="00815B7C" w:rsidRDefault="008772A8" w:rsidP="008772A8">
      <w:pPr>
        <w:pBdr>
          <w:top w:val="nil"/>
          <w:left w:val="nil"/>
          <w:bottom w:val="nil"/>
          <w:right w:val="nil"/>
          <w:between w:val="nil"/>
        </w:pBdr>
        <w:spacing w:line="360" w:lineRule="auto"/>
        <w:ind w:left="720" w:firstLine="720"/>
        <w:rPr>
          <w:color w:val="000000"/>
          <w:lang w:eastAsia="en-IN"/>
        </w:rPr>
      </w:pPr>
    </w:p>
    <w:p w14:paraId="353FC328" w14:textId="77777777" w:rsidR="008772A8" w:rsidRPr="00815B7C" w:rsidRDefault="008772A8" w:rsidP="008772A8">
      <w:pPr>
        <w:pBdr>
          <w:top w:val="nil"/>
          <w:left w:val="nil"/>
          <w:bottom w:val="nil"/>
          <w:right w:val="nil"/>
          <w:between w:val="nil"/>
        </w:pBdr>
        <w:spacing w:line="360" w:lineRule="auto"/>
        <w:ind w:left="1800"/>
        <w:rPr>
          <w:color w:val="000000"/>
          <w:lang w:eastAsia="en-IN"/>
        </w:rPr>
      </w:pPr>
    </w:p>
    <w:p w14:paraId="6A2EA1A8" w14:textId="77777777" w:rsidR="002A1D60" w:rsidRPr="006A7285" w:rsidRDefault="00000000" w:rsidP="008772A8">
      <w:pPr>
        <w:pBdr>
          <w:top w:val="nil"/>
          <w:left w:val="nil"/>
          <w:bottom w:val="nil"/>
          <w:right w:val="nil"/>
          <w:between w:val="nil"/>
        </w:pBdr>
        <w:spacing w:line="360" w:lineRule="auto"/>
        <w:rPr>
          <w:color w:val="000000"/>
          <w:lang w:eastAsia="en-IN"/>
        </w:rPr>
      </w:pPr>
      <w:r>
        <w:rPr>
          <w:color w:val="000000"/>
          <w:lang w:eastAsia="en-IN"/>
        </w:rPr>
        <w:tab/>
      </w:r>
      <w:r>
        <w:rPr>
          <w:color w:val="000000"/>
          <w:lang w:eastAsia="en-IN"/>
        </w:rPr>
        <w:tab/>
      </w:r>
      <w:r>
        <w:rPr>
          <w:color w:val="000000"/>
          <w:lang w:eastAsia="en-IN"/>
        </w:rPr>
        <w:tab/>
      </w:r>
    </w:p>
    <w:p w14:paraId="19FC98DA" w14:textId="77777777" w:rsidR="000C0CCC" w:rsidRPr="006A7285" w:rsidRDefault="000C0CCC" w:rsidP="008772A8">
      <w:pPr>
        <w:spacing w:line="360" w:lineRule="auto"/>
        <w:rPr>
          <w:sz w:val="28"/>
          <w:szCs w:val="28"/>
          <w:lang w:eastAsia="en-IN"/>
        </w:rPr>
      </w:pPr>
    </w:p>
    <w:p w14:paraId="05D88B5A" w14:textId="77777777" w:rsidR="000C0CCC" w:rsidRDefault="000C0CCC" w:rsidP="006F7D93">
      <w:pPr>
        <w:spacing w:line="360" w:lineRule="auto"/>
        <w:ind w:firstLine="720"/>
        <w:jc w:val="both"/>
        <w:rPr>
          <w:sz w:val="28"/>
          <w:szCs w:val="28"/>
          <w:lang w:eastAsia="en-IN"/>
        </w:rPr>
      </w:pPr>
    </w:p>
    <w:p w14:paraId="02E5AA05" w14:textId="77777777" w:rsidR="00E321ED" w:rsidRPr="006A7285" w:rsidRDefault="00E321ED" w:rsidP="006F7D93">
      <w:pPr>
        <w:spacing w:line="360" w:lineRule="auto"/>
        <w:ind w:firstLine="720"/>
        <w:jc w:val="both"/>
        <w:rPr>
          <w:sz w:val="28"/>
          <w:szCs w:val="28"/>
          <w:lang w:eastAsia="en-IN"/>
        </w:rPr>
      </w:pPr>
    </w:p>
    <w:p w14:paraId="5F66BFBB" w14:textId="77777777" w:rsidR="000C0CCC" w:rsidRPr="006A7285" w:rsidRDefault="000C0CCC" w:rsidP="00464667">
      <w:pPr>
        <w:spacing w:line="360" w:lineRule="auto"/>
        <w:jc w:val="both"/>
        <w:rPr>
          <w:sz w:val="28"/>
          <w:szCs w:val="28"/>
          <w:lang w:eastAsia="en-IN"/>
        </w:rPr>
      </w:pPr>
    </w:p>
    <w:p w14:paraId="03D64014" w14:textId="77777777" w:rsidR="000C0CCC" w:rsidRPr="006A7285" w:rsidRDefault="000C0CCC" w:rsidP="006F7D93">
      <w:pPr>
        <w:spacing w:line="360" w:lineRule="auto"/>
        <w:ind w:firstLine="720"/>
        <w:jc w:val="both"/>
        <w:rPr>
          <w:sz w:val="28"/>
          <w:szCs w:val="28"/>
          <w:lang w:eastAsia="en-IN"/>
        </w:rPr>
      </w:pPr>
    </w:p>
    <w:p w14:paraId="4D64FC42" w14:textId="251B1756" w:rsidR="000C0CCC" w:rsidRPr="006A7285" w:rsidRDefault="00000000" w:rsidP="006F7D93">
      <w:pPr>
        <w:spacing w:line="360" w:lineRule="auto"/>
        <w:jc w:val="both"/>
        <w:rPr>
          <w:b/>
          <w:color w:val="FF0000"/>
          <w:sz w:val="32"/>
          <w:szCs w:val="32"/>
          <w:lang w:eastAsia="en-IN"/>
        </w:rPr>
      </w:pPr>
      <w:r w:rsidRPr="006A7285">
        <w:rPr>
          <w:b/>
          <w:sz w:val="32"/>
          <w:szCs w:val="32"/>
          <w:lang w:eastAsia="en-IN"/>
        </w:rPr>
        <w:lastRenderedPageBreak/>
        <w:t>Plagiarism Certificate</w:t>
      </w:r>
      <w:r w:rsidRPr="006A7285">
        <w:rPr>
          <w:b/>
          <w:color w:val="FF0000"/>
          <w:sz w:val="32"/>
          <w:szCs w:val="32"/>
          <w:lang w:eastAsia="en-IN"/>
        </w:rPr>
        <w:t xml:space="preserve"> </w:t>
      </w:r>
    </w:p>
    <w:p w14:paraId="54403310" w14:textId="232757A3" w:rsidR="000C0CCC" w:rsidRPr="00E321ED" w:rsidRDefault="00000000" w:rsidP="00624121">
      <w:pPr>
        <w:spacing w:line="360" w:lineRule="auto"/>
        <w:jc w:val="both"/>
        <w:rPr>
          <w:b/>
          <w:lang w:eastAsia="en-IN"/>
        </w:rPr>
      </w:pPr>
      <w:r w:rsidRPr="006A7285">
        <w:rPr>
          <w:lang w:eastAsia="en-IN"/>
        </w:rPr>
        <w:t xml:space="preserve">This is to certify that the project work titled </w:t>
      </w:r>
      <w:r w:rsidRPr="00CD36DE">
        <w:rPr>
          <w:b/>
          <w:bCs/>
          <w:lang w:eastAsia="en-IN"/>
        </w:rPr>
        <w:t>“</w:t>
      </w:r>
      <w:r w:rsidR="00244395" w:rsidRPr="00CD36DE">
        <w:rPr>
          <w:b/>
          <w:bCs/>
          <w:lang w:eastAsia="en-IN"/>
        </w:rPr>
        <w:t>Electrostatic Spraying System</w:t>
      </w:r>
      <w:r w:rsidRPr="00CD36DE">
        <w:rPr>
          <w:b/>
          <w:bCs/>
          <w:lang w:eastAsia="en-IN"/>
        </w:rPr>
        <w:t>”</w:t>
      </w:r>
      <w:r w:rsidRPr="006A7285">
        <w:rPr>
          <w:lang w:eastAsia="en-IN"/>
        </w:rPr>
        <w:t xml:space="preserve">, is a part of project work carried out by </w:t>
      </w:r>
      <w:r w:rsidR="00CD36DE">
        <w:rPr>
          <w:lang w:eastAsia="en-IN"/>
        </w:rPr>
        <w:t>“Priyal Nivrutti Dere, Sahil Kiran Divekar, Varad Sanjay Gampawar</w:t>
      </w:r>
      <w:r w:rsidRPr="006A7285">
        <w:rPr>
          <w:lang w:eastAsia="en-IN"/>
        </w:rPr>
        <w:t>”</w:t>
      </w:r>
      <w:r w:rsidR="00CD36DE">
        <w:rPr>
          <w:b/>
          <w:lang w:eastAsia="en-IN"/>
        </w:rPr>
        <w:t xml:space="preserve"> </w:t>
      </w:r>
      <w:r w:rsidRPr="006A7285">
        <w:rPr>
          <w:lang w:eastAsia="en-IN"/>
        </w:rPr>
        <w:t xml:space="preserve">under the guidance of </w:t>
      </w:r>
      <w:r w:rsidR="00244395">
        <w:rPr>
          <w:lang w:eastAsia="en-IN"/>
        </w:rPr>
        <w:t xml:space="preserve">Dr. S. S. Morade </w:t>
      </w:r>
      <w:r w:rsidRPr="006A7285">
        <w:rPr>
          <w:lang w:eastAsia="en-IN"/>
        </w:rPr>
        <w:t xml:space="preserve">at K. K. Wagh Institute of Engineering Education and Research, Nashik, in the partial fulfillment of the requirements for Bachelor’s </w:t>
      </w:r>
      <w:r w:rsidR="00464667" w:rsidRPr="006A7285">
        <w:rPr>
          <w:lang w:eastAsia="en-IN"/>
        </w:rPr>
        <w:t>degree in</w:t>
      </w:r>
      <w:r w:rsidRPr="006A7285">
        <w:rPr>
          <w:lang w:eastAsia="en-IN"/>
        </w:rPr>
        <w:t xml:space="preserve"> Electronics and Telecommunication Engineering. To the best of our knowledge, the work included in this report is an original work carried out by us independently. The percentage of plagiarism is_______. The results of the project work in part or whole have not been submitted to any other Institute/University for the award of any degree. </w:t>
      </w:r>
    </w:p>
    <w:p w14:paraId="3DF3C5AE" w14:textId="77777777" w:rsidR="000C0CCC" w:rsidRPr="006A7285" w:rsidRDefault="000C0CCC" w:rsidP="00624121">
      <w:pPr>
        <w:spacing w:line="360" w:lineRule="auto"/>
        <w:jc w:val="both"/>
        <w:rPr>
          <w:b/>
          <w:sz w:val="20"/>
          <w:szCs w:val="20"/>
          <w:lang w:eastAsia="en-IN"/>
        </w:rPr>
      </w:pPr>
    </w:p>
    <w:p w14:paraId="4BF36805" w14:textId="77777777" w:rsidR="000C0CCC" w:rsidRDefault="000C0CCC" w:rsidP="006F7D93">
      <w:pPr>
        <w:spacing w:line="360" w:lineRule="auto"/>
        <w:ind w:firstLine="720"/>
        <w:jc w:val="both"/>
        <w:rPr>
          <w:lang w:eastAsia="en-IN"/>
        </w:rPr>
      </w:pPr>
    </w:p>
    <w:p w14:paraId="53EA706A" w14:textId="77777777" w:rsidR="00244395" w:rsidRDefault="00244395" w:rsidP="006F7D93">
      <w:pPr>
        <w:spacing w:line="360" w:lineRule="auto"/>
        <w:ind w:firstLine="720"/>
        <w:jc w:val="both"/>
        <w:rPr>
          <w:lang w:eastAsia="en-IN"/>
        </w:rPr>
      </w:pPr>
    </w:p>
    <w:p w14:paraId="63E78239" w14:textId="77777777" w:rsidR="00244395" w:rsidRDefault="00244395" w:rsidP="006F7D93">
      <w:pPr>
        <w:spacing w:line="360" w:lineRule="auto"/>
        <w:ind w:firstLine="720"/>
        <w:jc w:val="both"/>
        <w:rPr>
          <w:lang w:eastAsia="en-IN"/>
        </w:rPr>
      </w:pPr>
    </w:p>
    <w:p w14:paraId="437BBE3E" w14:textId="77777777" w:rsidR="00244395" w:rsidRDefault="00244395" w:rsidP="006F7D93">
      <w:pPr>
        <w:spacing w:line="360" w:lineRule="auto"/>
        <w:ind w:firstLine="720"/>
        <w:jc w:val="both"/>
        <w:rPr>
          <w:lang w:eastAsia="en-IN"/>
        </w:rPr>
      </w:pPr>
    </w:p>
    <w:p w14:paraId="7D3E1BD3" w14:textId="77777777" w:rsidR="00244395" w:rsidRPr="006A7285" w:rsidRDefault="00244395" w:rsidP="00244395">
      <w:pPr>
        <w:spacing w:line="360" w:lineRule="auto"/>
        <w:jc w:val="both"/>
        <w:rPr>
          <w:lang w:eastAsia="en-IN"/>
        </w:rPr>
      </w:pPr>
    </w:p>
    <w:p w14:paraId="52BE5C8C" w14:textId="77777777" w:rsidR="000C0CCC" w:rsidRPr="006A7285" w:rsidRDefault="000C0CCC" w:rsidP="006F7D93">
      <w:pPr>
        <w:spacing w:line="360" w:lineRule="auto"/>
        <w:jc w:val="both"/>
        <w:rPr>
          <w:lang w:eastAsia="en-IN"/>
        </w:rPr>
      </w:pPr>
    </w:p>
    <w:p w14:paraId="6BF13A1A" w14:textId="77777777" w:rsidR="000C0CCC" w:rsidRPr="00244395" w:rsidRDefault="00000000" w:rsidP="00244395">
      <w:pPr>
        <w:numPr>
          <w:ilvl w:val="6"/>
          <w:numId w:val="1"/>
        </w:numPr>
        <w:spacing w:line="360" w:lineRule="auto"/>
        <w:ind w:left="5220"/>
        <w:rPr>
          <w:lang w:eastAsia="en-IN"/>
        </w:rPr>
      </w:pPr>
      <w:r w:rsidRPr="00244395">
        <w:rPr>
          <w:lang w:eastAsia="en-IN"/>
        </w:rPr>
        <w:t>Dere Priyal Nivrutti (B19013304</w:t>
      </w:r>
      <w:r w:rsidR="00E908B9">
        <w:rPr>
          <w:lang w:eastAsia="en-IN"/>
        </w:rPr>
        <w:t>2</w:t>
      </w:r>
      <w:r w:rsidRPr="00244395">
        <w:rPr>
          <w:lang w:eastAsia="en-IN"/>
        </w:rPr>
        <w:t>)</w:t>
      </w:r>
    </w:p>
    <w:p w14:paraId="204EF015" w14:textId="77777777" w:rsidR="000C0CCC" w:rsidRPr="00244395" w:rsidRDefault="00000000" w:rsidP="00244395">
      <w:pPr>
        <w:numPr>
          <w:ilvl w:val="6"/>
          <w:numId w:val="1"/>
        </w:numPr>
        <w:spacing w:line="360" w:lineRule="auto"/>
        <w:ind w:left="5220"/>
        <w:rPr>
          <w:lang w:eastAsia="en-IN"/>
        </w:rPr>
      </w:pPr>
      <w:r w:rsidRPr="00244395">
        <w:rPr>
          <w:lang w:eastAsia="en-IN"/>
        </w:rPr>
        <w:t>Divekar Sahil Kiran (B190133</w:t>
      </w:r>
      <w:r w:rsidR="00E908B9">
        <w:rPr>
          <w:lang w:eastAsia="en-IN"/>
        </w:rPr>
        <w:t>048</w:t>
      </w:r>
      <w:r w:rsidRPr="00244395">
        <w:rPr>
          <w:lang w:eastAsia="en-IN"/>
        </w:rPr>
        <w:t xml:space="preserve">) </w:t>
      </w:r>
    </w:p>
    <w:p w14:paraId="0F5D1A31" w14:textId="77777777" w:rsidR="000C0CCC" w:rsidRPr="00244395" w:rsidRDefault="00000000" w:rsidP="00244395">
      <w:pPr>
        <w:numPr>
          <w:ilvl w:val="6"/>
          <w:numId w:val="1"/>
        </w:numPr>
        <w:spacing w:line="360" w:lineRule="auto"/>
        <w:ind w:left="5220"/>
        <w:rPr>
          <w:lang w:eastAsia="en-IN"/>
        </w:rPr>
      </w:pPr>
      <w:r w:rsidRPr="00244395">
        <w:rPr>
          <w:lang w:eastAsia="en-IN"/>
        </w:rPr>
        <w:t>Gampawar Varad Sanjay (19013305</w:t>
      </w:r>
      <w:r w:rsidR="00E908B9">
        <w:rPr>
          <w:lang w:eastAsia="en-IN"/>
        </w:rPr>
        <w:t>2</w:t>
      </w:r>
      <w:r w:rsidRPr="00244395">
        <w:rPr>
          <w:lang w:eastAsia="en-IN"/>
        </w:rPr>
        <w:t>)</w:t>
      </w:r>
    </w:p>
    <w:p w14:paraId="01C28500" w14:textId="77777777" w:rsidR="000C0CCC" w:rsidRDefault="000C0CCC" w:rsidP="00E229F8">
      <w:pPr>
        <w:spacing w:line="360" w:lineRule="auto"/>
        <w:jc w:val="right"/>
        <w:rPr>
          <w:sz w:val="28"/>
          <w:szCs w:val="28"/>
          <w:lang w:eastAsia="en-IN"/>
        </w:rPr>
      </w:pPr>
    </w:p>
    <w:p w14:paraId="1E74F126" w14:textId="77777777" w:rsidR="00E908B9" w:rsidRDefault="00E908B9" w:rsidP="00E229F8">
      <w:pPr>
        <w:spacing w:line="360" w:lineRule="auto"/>
        <w:jc w:val="right"/>
        <w:rPr>
          <w:sz w:val="28"/>
          <w:szCs w:val="28"/>
          <w:lang w:eastAsia="en-IN"/>
        </w:rPr>
      </w:pPr>
    </w:p>
    <w:p w14:paraId="0753EF5D" w14:textId="77777777" w:rsidR="00E908B9" w:rsidRPr="006A7285" w:rsidRDefault="00E908B9" w:rsidP="00E229F8">
      <w:pPr>
        <w:spacing w:line="360" w:lineRule="auto"/>
        <w:jc w:val="right"/>
        <w:rPr>
          <w:sz w:val="28"/>
          <w:szCs w:val="28"/>
          <w:lang w:eastAsia="en-IN"/>
        </w:rPr>
      </w:pPr>
    </w:p>
    <w:p w14:paraId="730D45F7" w14:textId="77777777" w:rsidR="000C0CCC" w:rsidRDefault="000C0CCC" w:rsidP="006F7D93">
      <w:pPr>
        <w:spacing w:line="360" w:lineRule="auto"/>
        <w:ind w:firstLine="720"/>
        <w:jc w:val="both"/>
        <w:rPr>
          <w:sz w:val="28"/>
          <w:szCs w:val="28"/>
          <w:lang w:eastAsia="en-IN"/>
        </w:rPr>
      </w:pPr>
    </w:p>
    <w:p w14:paraId="5AB87D15" w14:textId="77777777" w:rsidR="00E321ED" w:rsidRPr="006A7285" w:rsidRDefault="00E321ED" w:rsidP="006F7D93">
      <w:pPr>
        <w:spacing w:line="360" w:lineRule="auto"/>
        <w:ind w:firstLine="720"/>
        <w:jc w:val="both"/>
        <w:rPr>
          <w:sz w:val="28"/>
          <w:szCs w:val="28"/>
          <w:lang w:eastAsia="en-IN"/>
        </w:rPr>
      </w:pPr>
    </w:p>
    <w:p w14:paraId="5F41FB88" w14:textId="77777777" w:rsidR="000C0CCC" w:rsidRPr="006A7285" w:rsidRDefault="000C0CCC" w:rsidP="006F7D93">
      <w:pPr>
        <w:spacing w:line="360" w:lineRule="auto"/>
        <w:jc w:val="both"/>
        <w:rPr>
          <w:sz w:val="28"/>
          <w:szCs w:val="28"/>
          <w:lang w:eastAsia="en-IN"/>
        </w:rPr>
      </w:pPr>
    </w:p>
    <w:p w14:paraId="015B7257" w14:textId="77777777" w:rsidR="00BF4026" w:rsidRPr="006A7285" w:rsidRDefault="00BF4026" w:rsidP="006F7D93">
      <w:pPr>
        <w:spacing w:line="360" w:lineRule="auto"/>
        <w:jc w:val="both"/>
        <w:rPr>
          <w:sz w:val="28"/>
          <w:szCs w:val="28"/>
          <w:lang w:eastAsia="en-IN"/>
        </w:rPr>
      </w:pPr>
    </w:p>
    <w:p w14:paraId="2C3E3698" w14:textId="77777777" w:rsidR="00BF4026" w:rsidRDefault="00BF4026" w:rsidP="006F7D93">
      <w:pPr>
        <w:spacing w:line="360" w:lineRule="auto"/>
        <w:jc w:val="both"/>
        <w:rPr>
          <w:sz w:val="28"/>
          <w:szCs w:val="28"/>
          <w:lang w:eastAsia="en-IN"/>
        </w:rPr>
      </w:pPr>
    </w:p>
    <w:p w14:paraId="69C12787" w14:textId="77777777" w:rsidR="00B65317" w:rsidRDefault="00B65317" w:rsidP="006F7D93">
      <w:pPr>
        <w:spacing w:line="360" w:lineRule="auto"/>
        <w:jc w:val="both"/>
        <w:rPr>
          <w:sz w:val="28"/>
          <w:szCs w:val="28"/>
          <w:lang w:eastAsia="en-IN"/>
        </w:rPr>
      </w:pPr>
    </w:p>
    <w:p w14:paraId="28CD8A1F" w14:textId="77777777" w:rsidR="00E321ED" w:rsidRDefault="00E321ED" w:rsidP="006F7D93">
      <w:pPr>
        <w:jc w:val="both"/>
        <w:rPr>
          <w:sz w:val="28"/>
          <w:szCs w:val="28"/>
          <w:lang w:eastAsia="en-IN"/>
        </w:rPr>
      </w:pPr>
    </w:p>
    <w:p w14:paraId="4624C427" w14:textId="77777777" w:rsidR="00E321ED" w:rsidRDefault="00E321ED" w:rsidP="006F7D93">
      <w:pPr>
        <w:jc w:val="both"/>
        <w:rPr>
          <w:sz w:val="28"/>
          <w:szCs w:val="28"/>
          <w:lang w:eastAsia="en-IN"/>
        </w:rPr>
      </w:pPr>
    </w:p>
    <w:p w14:paraId="2CA197B5" w14:textId="77777777" w:rsidR="00E321ED" w:rsidRDefault="00E321ED" w:rsidP="006F7D93">
      <w:pPr>
        <w:jc w:val="both"/>
        <w:rPr>
          <w:sz w:val="28"/>
          <w:szCs w:val="28"/>
          <w:lang w:eastAsia="en-IN"/>
        </w:rPr>
      </w:pPr>
    </w:p>
    <w:p w14:paraId="66D46A14" w14:textId="77777777" w:rsidR="00E321ED" w:rsidRDefault="00E321ED" w:rsidP="006F7D93">
      <w:pPr>
        <w:jc w:val="both"/>
        <w:rPr>
          <w:sz w:val="28"/>
          <w:szCs w:val="28"/>
          <w:lang w:eastAsia="en-IN"/>
        </w:rPr>
      </w:pPr>
    </w:p>
    <w:p w14:paraId="74812DE2" w14:textId="77777777" w:rsidR="00E321ED" w:rsidRDefault="00E321ED" w:rsidP="006F7D93">
      <w:pPr>
        <w:jc w:val="both"/>
        <w:rPr>
          <w:sz w:val="28"/>
          <w:szCs w:val="28"/>
          <w:lang w:eastAsia="en-IN"/>
        </w:rPr>
      </w:pPr>
    </w:p>
    <w:p w14:paraId="20A97D19" w14:textId="7DF67F5E" w:rsidR="003817F9" w:rsidRPr="006A7285" w:rsidRDefault="00000000" w:rsidP="006F7D93">
      <w:pPr>
        <w:jc w:val="both"/>
        <w:rPr>
          <w:b/>
          <w:bCs/>
          <w:sz w:val="32"/>
          <w:szCs w:val="32"/>
          <w:lang w:eastAsia="en-IN"/>
        </w:rPr>
      </w:pPr>
      <w:r w:rsidRPr="006A7285">
        <w:rPr>
          <w:b/>
          <w:bCs/>
          <w:sz w:val="32"/>
          <w:szCs w:val="32"/>
          <w:lang w:eastAsia="en-IN"/>
        </w:rPr>
        <w:lastRenderedPageBreak/>
        <w:t>ABSTRACT</w:t>
      </w:r>
    </w:p>
    <w:p w14:paraId="2130DD82" w14:textId="77777777" w:rsidR="003817F9" w:rsidRDefault="003817F9" w:rsidP="006F7D93">
      <w:pPr>
        <w:jc w:val="both"/>
        <w:rPr>
          <w:b/>
          <w:bCs/>
          <w:sz w:val="32"/>
          <w:szCs w:val="32"/>
          <w:lang w:eastAsia="en-IN"/>
        </w:rPr>
      </w:pPr>
    </w:p>
    <w:p w14:paraId="6AAE8B42" w14:textId="77777777" w:rsidR="00782728" w:rsidRPr="006A7285" w:rsidRDefault="00782728" w:rsidP="006F7D93">
      <w:pPr>
        <w:jc w:val="both"/>
        <w:rPr>
          <w:b/>
          <w:bCs/>
          <w:sz w:val="32"/>
          <w:szCs w:val="32"/>
          <w:lang w:eastAsia="en-IN"/>
        </w:rPr>
      </w:pPr>
    </w:p>
    <w:p w14:paraId="5CE64040" w14:textId="77777777" w:rsidR="00716423" w:rsidRDefault="00716423" w:rsidP="00716423">
      <w:pPr>
        <w:spacing w:line="360" w:lineRule="auto"/>
        <w:jc w:val="both"/>
        <w:rPr>
          <w:lang w:eastAsia="en-IN"/>
        </w:rPr>
      </w:pPr>
      <w:r>
        <w:rPr>
          <w:lang w:eastAsia="en-IN"/>
        </w:rPr>
        <w:t>Electrostatic spraying systems have engaged as a booming technology in the field of agricultural, industrial, and healthcare sectors due to their ability to provide efficient, uniform, and precise coating or distribution of liquids onto target surfaces.</w:t>
      </w:r>
    </w:p>
    <w:p w14:paraId="083BB82C" w14:textId="45DD08B3" w:rsidR="00716423" w:rsidRDefault="00716423" w:rsidP="00716423">
      <w:pPr>
        <w:spacing w:line="360" w:lineRule="auto"/>
        <w:jc w:val="both"/>
        <w:rPr>
          <w:lang w:eastAsia="en-IN"/>
        </w:rPr>
      </w:pPr>
      <w:r>
        <w:rPr>
          <w:lang w:eastAsia="en-IN"/>
        </w:rPr>
        <w:t>As agriculture requires sustainable solutions, the Electrostatic Pesticide Spraying System plays important role. This project will examine its role in reducing pesticide application, benefiting farmers and the environment. The Electrostatic Pesticide Sprayer System represents a revolutionary approach to pesticide spraying in agriculture. This project</w:t>
      </w:r>
      <w:r w:rsidR="0063250F">
        <w:rPr>
          <w:lang w:eastAsia="en-IN"/>
        </w:rPr>
        <w:t xml:space="preserve"> </w:t>
      </w:r>
      <w:proofErr w:type="gramStart"/>
      <w:r>
        <w:rPr>
          <w:lang w:eastAsia="en-IN"/>
        </w:rPr>
        <w:t>explore</w:t>
      </w:r>
      <w:proofErr w:type="gramEnd"/>
      <w:r w:rsidR="0063250F">
        <w:rPr>
          <w:lang w:eastAsia="en-IN"/>
        </w:rPr>
        <w:t xml:space="preserve"> </w:t>
      </w:r>
      <w:r>
        <w:rPr>
          <w:lang w:eastAsia="en-IN"/>
        </w:rPr>
        <w:t>its fundamentals, potential advantages, and practical applications. By utilizing electrostatic charges to ensure thorough coverage and adherence, this system minimizes pesticide needs, enhances insect management, and reduces environmental impact.</w:t>
      </w:r>
    </w:p>
    <w:p w14:paraId="761534C4" w14:textId="4BA389ED" w:rsidR="00716423" w:rsidRDefault="00716423" w:rsidP="00716423">
      <w:pPr>
        <w:spacing w:line="360" w:lineRule="auto"/>
        <w:jc w:val="both"/>
        <w:rPr>
          <w:lang w:eastAsia="en-IN"/>
        </w:rPr>
      </w:pPr>
      <w:r>
        <w:rPr>
          <w:lang w:eastAsia="en-IN"/>
        </w:rPr>
        <w:t xml:space="preserve">Electrostatic spraying uses electrostatic principles to control droplet application. Positively charged pesticide droplets are attracted to negatively charged plant surfaces, </w:t>
      </w:r>
      <w:proofErr w:type="gramStart"/>
      <w:r>
        <w:rPr>
          <w:lang w:eastAsia="en-IN"/>
        </w:rPr>
        <w:t>increasing  attraction</w:t>
      </w:r>
      <w:proofErr w:type="gramEnd"/>
      <w:r>
        <w:rPr>
          <w:lang w:eastAsia="en-IN"/>
        </w:rPr>
        <w:t xml:space="preserve"> and minimizing waste. Electrostatic spraying system battery use as a supply source to provide </w:t>
      </w:r>
      <w:proofErr w:type="gramStart"/>
      <w:r>
        <w:rPr>
          <w:lang w:eastAsia="en-IN"/>
        </w:rPr>
        <w:t>9 volt</w:t>
      </w:r>
      <w:proofErr w:type="gramEnd"/>
      <w:r>
        <w:rPr>
          <w:lang w:eastAsia="en-IN"/>
        </w:rPr>
        <w:t xml:space="preserve"> 0.6 Ah to voltage multiplier. Main function of voltage multiplier is to multiply </w:t>
      </w:r>
      <w:proofErr w:type="gramStart"/>
      <w:r>
        <w:rPr>
          <w:lang w:eastAsia="en-IN"/>
        </w:rPr>
        <w:t>9 volt</w:t>
      </w:r>
      <w:proofErr w:type="gramEnd"/>
      <w:r>
        <w:rPr>
          <w:lang w:eastAsia="en-IN"/>
        </w:rPr>
        <w:t xml:space="preserve"> DC to high voltage DC up to 30 KV. Positive terminal of this </w:t>
      </w:r>
      <w:proofErr w:type="gramStart"/>
      <w:r>
        <w:rPr>
          <w:lang w:eastAsia="en-IN"/>
        </w:rPr>
        <w:t>high  DC</w:t>
      </w:r>
      <w:proofErr w:type="gramEnd"/>
      <w:r>
        <w:rPr>
          <w:lang w:eastAsia="en-IN"/>
        </w:rPr>
        <w:t xml:space="preserve"> supply is directly given to the nozzle of system and negative terminal is grounded, due to positive terminal the spray particle which travels through nozzle generates positive charge. Then the electrostatic field is form between spray nozzle and object spray covers the both side of object front side as well as back side. Using traditional spraying methods frequently results in an uneven distribution of pesticide liquid, which makes pest control ineffectual. Because of the electrostatic charge, electrostatic spraying devices increase the effectiveness of pest management by confirming uniform spread of droplets and better attraction to plant surfaces.</w:t>
      </w:r>
    </w:p>
    <w:p w14:paraId="2F43F70A" w14:textId="77777777" w:rsidR="003817F9" w:rsidRPr="006A7285" w:rsidRDefault="003817F9" w:rsidP="006F7D93">
      <w:pPr>
        <w:spacing w:line="360" w:lineRule="auto"/>
        <w:jc w:val="both"/>
        <w:rPr>
          <w:lang w:eastAsia="en-IN"/>
        </w:rPr>
      </w:pPr>
    </w:p>
    <w:p w14:paraId="5D6907F5" w14:textId="77777777" w:rsidR="003817F9" w:rsidRPr="006A7285" w:rsidRDefault="003817F9" w:rsidP="006F7D93">
      <w:pPr>
        <w:spacing w:line="360" w:lineRule="auto"/>
        <w:jc w:val="both"/>
        <w:rPr>
          <w:sz w:val="28"/>
          <w:szCs w:val="28"/>
          <w:lang w:eastAsia="en-IN"/>
        </w:rPr>
      </w:pPr>
    </w:p>
    <w:p w14:paraId="21632D3A" w14:textId="77777777" w:rsidR="003817F9" w:rsidRPr="006A7285" w:rsidRDefault="003817F9" w:rsidP="006F7D93">
      <w:pPr>
        <w:spacing w:line="360" w:lineRule="auto"/>
        <w:jc w:val="both"/>
        <w:rPr>
          <w:sz w:val="28"/>
          <w:szCs w:val="28"/>
          <w:lang w:eastAsia="en-IN"/>
        </w:rPr>
      </w:pPr>
    </w:p>
    <w:p w14:paraId="74CAE122" w14:textId="77777777" w:rsidR="003817F9" w:rsidRPr="006A7285" w:rsidRDefault="003817F9" w:rsidP="006F7D93">
      <w:pPr>
        <w:spacing w:line="360" w:lineRule="auto"/>
        <w:jc w:val="both"/>
        <w:rPr>
          <w:sz w:val="28"/>
          <w:szCs w:val="28"/>
          <w:lang w:eastAsia="en-IN"/>
        </w:rPr>
      </w:pPr>
    </w:p>
    <w:p w14:paraId="262BD81A" w14:textId="77777777" w:rsidR="003817F9" w:rsidRPr="006A7285" w:rsidRDefault="003817F9" w:rsidP="006F7D93">
      <w:pPr>
        <w:spacing w:line="360" w:lineRule="auto"/>
        <w:jc w:val="both"/>
        <w:rPr>
          <w:sz w:val="28"/>
          <w:szCs w:val="28"/>
          <w:lang w:eastAsia="en-IN"/>
        </w:rPr>
      </w:pPr>
    </w:p>
    <w:p w14:paraId="7B0E35EF" w14:textId="77777777" w:rsidR="003817F9" w:rsidRPr="006A7285" w:rsidRDefault="003817F9" w:rsidP="006F7D93">
      <w:pPr>
        <w:spacing w:line="360" w:lineRule="auto"/>
        <w:jc w:val="both"/>
        <w:rPr>
          <w:sz w:val="28"/>
          <w:szCs w:val="28"/>
          <w:lang w:eastAsia="en-IN"/>
        </w:rPr>
      </w:pPr>
    </w:p>
    <w:p w14:paraId="6B37FF84" w14:textId="77777777" w:rsidR="003817F9" w:rsidRPr="006A7285" w:rsidRDefault="003817F9" w:rsidP="006F7D93">
      <w:pPr>
        <w:spacing w:line="360" w:lineRule="auto"/>
        <w:jc w:val="both"/>
        <w:rPr>
          <w:sz w:val="28"/>
          <w:szCs w:val="28"/>
          <w:lang w:eastAsia="en-IN"/>
        </w:rPr>
      </w:pPr>
    </w:p>
    <w:p w14:paraId="17B6D766" w14:textId="77777777" w:rsidR="00716423" w:rsidRDefault="00716423" w:rsidP="006F7D93">
      <w:pPr>
        <w:jc w:val="both"/>
        <w:rPr>
          <w:sz w:val="28"/>
          <w:szCs w:val="28"/>
          <w:lang w:eastAsia="en-IN"/>
        </w:rPr>
      </w:pPr>
    </w:p>
    <w:p w14:paraId="4E0417A1" w14:textId="5C723101" w:rsidR="0093389F" w:rsidRPr="006A7285" w:rsidRDefault="00000000" w:rsidP="00716423">
      <w:pPr>
        <w:jc w:val="center"/>
        <w:rPr>
          <w:b/>
          <w:bCs/>
          <w:sz w:val="32"/>
          <w:szCs w:val="32"/>
          <w:lang w:eastAsia="en-IN"/>
        </w:rPr>
      </w:pPr>
      <w:r w:rsidRPr="006A7285">
        <w:rPr>
          <w:b/>
          <w:bCs/>
          <w:sz w:val="32"/>
          <w:szCs w:val="32"/>
          <w:lang w:eastAsia="en-IN"/>
        </w:rPr>
        <w:lastRenderedPageBreak/>
        <w:t>Index</w:t>
      </w:r>
    </w:p>
    <w:p w14:paraId="0E0B69F0" w14:textId="77777777" w:rsidR="0093389F" w:rsidRPr="006A7285" w:rsidRDefault="0093389F" w:rsidP="006F7D93">
      <w:pPr>
        <w:jc w:val="both"/>
        <w:rPr>
          <w:b/>
          <w:bCs/>
          <w:sz w:val="32"/>
          <w:szCs w:val="32"/>
          <w:lang w:eastAsia="en-IN"/>
        </w:rPr>
      </w:pPr>
    </w:p>
    <w:p w14:paraId="66EBC59F" w14:textId="77777777" w:rsidR="0093389F" w:rsidRPr="006A7285" w:rsidRDefault="0093389F" w:rsidP="006F7D93">
      <w:pPr>
        <w:jc w:val="both"/>
        <w:rPr>
          <w:lang w:eastAsia="en-IN"/>
        </w:rPr>
      </w:pPr>
    </w:p>
    <w:p w14:paraId="7E094FC1" w14:textId="77777777" w:rsidR="00177768" w:rsidRPr="006A7285" w:rsidRDefault="00000000" w:rsidP="006F7D93">
      <w:pPr>
        <w:jc w:val="both"/>
        <w:rPr>
          <w:lang w:eastAsia="en-IN"/>
        </w:rPr>
      </w:pPr>
      <w:r w:rsidRPr="006A7285">
        <w:rPr>
          <w:lang w:eastAsia="en-IN"/>
        </w:rPr>
        <w:t xml:space="preserve">                 Sr </w:t>
      </w:r>
    </w:p>
    <w:p w14:paraId="4645AE00" w14:textId="77777777" w:rsidR="0093389F" w:rsidRPr="006A7285" w:rsidRDefault="00000000" w:rsidP="006F7D93">
      <w:pPr>
        <w:jc w:val="both"/>
        <w:rPr>
          <w:lang w:eastAsia="en-IN"/>
        </w:rPr>
      </w:pPr>
      <w:r w:rsidRPr="006A7285">
        <w:rPr>
          <w:lang w:eastAsia="en-IN"/>
        </w:rPr>
        <w:t xml:space="preserve">                 No.            Chapter No.                                                    Page No.</w:t>
      </w:r>
    </w:p>
    <w:p w14:paraId="7A311ED2" w14:textId="77777777" w:rsidR="0093389F" w:rsidRPr="006A7285" w:rsidRDefault="0093389F" w:rsidP="006F7D93">
      <w:pPr>
        <w:jc w:val="both"/>
        <w:rPr>
          <w:b/>
          <w:bCs/>
          <w:sz w:val="32"/>
          <w:szCs w:val="32"/>
          <w:lang w:eastAsia="en-IN"/>
        </w:rPr>
      </w:pPr>
    </w:p>
    <w:p w14:paraId="497862E9" w14:textId="77777777" w:rsidR="0093389F" w:rsidRPr="006A7285" w:rsidRDefault="0093389F" w:rsidP="006F7D93">
      <w:pPr>
        <w:jc w:val="both"/>
        <w:rPr>
          <w:sz w:val="28"/>
          <w:szCs w:val="28"/>
          <w:lang w:eastAsia="en-IN"/>
        </w:rPr>
      </w:pPr>
    </w:p>
    <w:p w14:paraId="2A7771F7" w14:textId="77777777" w:rsidR="0093389F" w:rsidRPr="006A7285" w:rsidRDefault="00000000" w:rsidP="006F7D93">
      <w:pPr>
        <w:spacing w:line="360" w:lineRule="auto"/>
        <w:jc w:val="both"/>
        <w:rPr>
          <w:lang w:eastAsia="en-IN"/>
        </w:rPr>
      </w:pPr>
      <w:r w:rsidRPr="006A7285">
        <w:rPr>
          <w:lang w:eastAsia="en-IN"/>
        </w:rPr>
        <w:t xml:space="preserve">                1.  Introduction </w:t>
      </w:r>
    </w:p>
    <w:p w14:paraId="435BEB18" w14:textId="6BE7075B" w:rsidR="0093389F" w:rsidRPr="006A7285" w:rsidRDefault="00000000" w:rsidP="006F7D93">
      <w:pPr>
        <w:spacing w:line="360" w:lineRule="auto"/>
        <w:jc w:val="both"/>
        <w:rPr>
          <w:lang w:eastAsia="en-IN"/>
        </w:rPr>
      </w:pPr>
      <w:r w:rsidRPr="006A7285">
        <w:rPr>
          <w:lang w:eastAsia="en-IN"/>
        </w:rPr>
        <w:t xml:space="preserve">                     1.1. Introduction </w:t>
      </w:r>
      <w:r w:rsidR="0038155A">
        <w:rPr>
          <w:lang w:eastAsia="en-IN"/>
        </w:rPr>
        <w:tab/>
      </w:r>
      <w:r w:rsidR="0038155A">
        <w:rPr>
          <w:lang w:eastAsia="en-IN"/>
        </w:rPr>
        <w:tab/>
      </w:r>
      <w:r w:rsidR="0038155A">
        <w:rPr>
          <w:lang w:eastAsia="en-IN"/>
        </w:rPr>
        <w:tab/>
      </w:r>
      <w:r w:rsidR="0038155A">
        <w:rPr>
          <w:lang w:eastAsia="en-IN"/>
        </w:rPr>
        <w:tab/>
      </w:r>
      <w:r w:rsidR="0038155A">
        <w:rPr>
          <w:lang w:eastAsia="en-IN"/>
        </w:rPr>
        <w:tab/>
        <w:t>1</w:t>
      </w:r>
    </w:p>
    <w:p w14:paraId="3856D3CE" w14:textId="1D7E40E0" w:rsidR="0093389F" w:rsidRPr="006A7285" w:rsidRDefault="00000000" w:rsidP="006F7D93">
      <w:pPr>
        <w:spacing w:line="360" w:lineRule="auto"/>
        <w:jc w:val="both"/>
        <w:rPr>
          <w:lang w:eastAsia="en-IN"/>
        </w:rPr>
      </w:pPr>
      <w:r w:rsidRPr="006A7285">
        <w:rPr>
          <w:lang w:eastAsia="en-IN"/>
        </w:rPr>
        <w:t xml:space="preserve">                     1.2. Need of Project </w:t>
      </w:r>
      <w:r w:rsidR="0038155A">
        <w:rPr>
          <w:lang w:eastAsia="en-IN"/>
        </w:rPr>
        <w:tab/>
      </w:r>
      <w:r w:rsidR="0038155A">
        <w:rPr>
          <w:lang w:eastAsia="en-IN"/>
        </w:rPr>
        <w:tab/>
      </w:r>
      <w:r w:rsidR="0038155A">
        <w:rPr>
          <w:lang w:eastAsia="en-IN"/>
        </w:rPr>
        <w:tab/>
      </w:r>
      <w:r w:rsidR="0038155A">
        <w:rPr>
          <w:lang w:eastAsia="en-IN"/>
        </w:rPr>
        <w:tab/>
      </w:r>
      <w:r w:rsidR="0038155A">
        <w:rPr>
          <w:lang w:eastAsia="en-IN"/>
        </w:rPr>
        <w:tab/>
        <w:t>2</w:t>
      </w:r>
    </w:p>
    <w:p w14:paraId="760868BD" w14:textId="273A5886" w:rsidR="0093389F" w:rsidRPr="006A7285" w:rsidRDefault="00000000" w:rsidP="006F7D93">
      <w:pPr>
        <w:spacing w:line="360" w:lineRule="auto"/>
        <w:jc w:val="both"/>
        <w:rPr>
          <w:lang w:eastAsia="en-IN"/>
        </w:rPr>
      </w:pPr>
      <w:r w:rsidRPr="006A7285">
        <w:rPr>
          <w:lang w:eastAsia="en-IN"/>
        </w:rPr>
        <w:t xml:space="preserve">                     1.3. Target Community of Project </w:t>
      </w:r>
      <w:r w:rsidR="0038155A">
        <w:rPr>
          <w:lang w:eastAsia="en-IN"/>
        </w:rPr>
        <w:tab/>
      </w:r>
      <w:r w:rsidR="0038155A">
        <w:rPr>
          <w:lang w:eastAsia="en-IN"/>
        </w:rPr>
        <w:tab/>
      </w:r>
      <w:r w:rsidR="0038155A">
        <w:rPr>
          <w:lang w:eastAsia="en-IN"/>
        </w:rPr>
        <w:tab/>
        <w:t>3</w:t>
      </w:r>
    </w:p>
    <w:p w14:paraId="3BA711DF" w14:textId="37BD020E" w:rsidR="0093389F" w:rsidRPr="006A7285" w:rsidRDefault="00000000" w:rsidP="006F7D93">
      <w:pPr>
        <w:spacing w:line="360" w:lineRule="auto"/>
        <w:jc w:val="both"/>
        <w:rPr>
          <w:lang w:eastAsia="en-IN"/>
        </w:rPr>
      </w:pPr>
      <w:r w:rsidRPr="006A7285">
        <w:rPr>
          <w:lang w:eastAsia="en-IN"/>
        </w:rPr>
        <w:t xml:space="preserve">                     1.4. Scope of Project</w:t>
      </w:r>
      <w:r w:rsidR="0038155A">
        <w:rPr>
          <w:lang w:eastAsia="en-IN"/>
        </w:rPr>
        <w:tab/>
      </w:r>
      <w:r w:rsidR="0038155A">
        <w:rPr>
          <w:lang w:eastAsia="en-IN"/>
        </w:rPr>
        <w:tab/>
      </w:r>
      <w:r w:rsidR="0038155A">
        <w:rPr>
          <w:lang w:eastAsia="en-IN"/>
        </w:rPr>
        <w:tab/>
      </w:r>
      <w:r w:rsidR="0038155A">
        <w:rPr>
          <w:lang w:eastAsia="en-IN"/>
        </w:rPr>
        <w:tab/>
      </w:r>
      <w:r w:rsidR="0038155A">
        <w:rPr>
          <w:lang w:eastAsia="en-IN"/>
        </w:rPr>
        <w:tab/>
        <w:t>4</w:t>
      </w:r>
    </w:p>
    <w:p w14:paraId="1365718E" w14:textId="77DDA79F" w:rsidR="0093389F" w:rsidRPr="006A7285" w:rsidRDefault="00000000" w:rsidP="006F7D93">
      <w:pPr>
        <w:spacing w:line="360" w:lineRule="auto"/>
        <w:jc w:val="both"/>
        <w:rPr>
          <w:lang w:eastAsia="en-IN"/>
        </w:rPr>
      </w:pPr>
      <w:r w:rsidRPr="006A7285">
        <w:rPr>
          <w:lang w:eastAsia="en-IN"/>
        </w:rPr>
        <w:t xml:space="preserve">                     1.5. Objective of Project </w:t>
      </w:r>
      <w:r w:rsidR="0038155A">
        <w:rPr>
          <w:lang w:eastAsia="en-IN"/>
        </w:rPr>
        <w:tab/>
      </w:r>
      <w:r w:rsidR="0038155A">
        <w:rPr>
          <w:lang w:eastAsia="en-IN"/>
        </w:rPr>
        <w:tab/>
      </w:r>
      <w:r w:rsidR="0038155A">
        <w:rPr>
          <w:lang w:eastAsia="en-IN"/>
        </w:rPr>
        <w:tab/>
      </w:r>
      <w:r w:rsidR="0038155A">
        <w:rPr>
          <w:lang w:eastAsia="en-IN"/>
        </w:rPr>
        <w:tab/>
        <w:t>5</w:t>
      </w:r>
    </w:p>
    <w:p w14:paraId="35C20A63" w14:textId="5A28DCE2" w:rsidR="0093389F" w:rsidRPr="006A7285" w:rsidRDefault="00000000" w:rsidP="006F7D93">
      <w:pPr>
        <w:spacing w:line="360" w:lineRule="auto"/>
        <w:jc w:val="both"/>
        <w:rPr>
          <w:lang w:eastAsia="en-IN"/>
        </w:rPr>
      </w:pPr>
      <w:r w:rsidRPr="006A7285">
        <w:rPr>
          <w:lang w:eastAsia="en-IN"/>
        </w:rPr>
        <w:t xml:space="preserve">                     1.6. Gantt chart </w:t>
      </w:r>
      <w:r w:rsidR="0038155A">
        <w:rPr>
          <w:lang w:eastAsia="en-IN"/>
        </w:rPr>
        <w:tab/>
      </w:r>
      <w:r w:rsidR="0038155A">
        <w:rPr>
          <w:lang w:eastAsia="en-IN"/>
        </w:rPr>
        <w:tab/>
      </w:r>
      <w:r w:rsidR="0038155A">
        <w:rPr>
          <w:lang w:eastAsia="en-IN"/>
        </w:rPr>
        <w:tab/>
      </w:r>
      <w:r w:rsidR="0038155A">
        <w:rPr>
          <w:lang w:eastAsia="en-IN"/>
        </w:rPr>
        <w:tab/>
      </w:r>
      <w:r w:rsidR="0038155A">
        <w:rPr>
          <w:lang w:eastAsia="en-IN"/>
        </w:rPr>
        <w:tab/>
      </w:r>
      <w:r w:rsidR="0038155A">
        <w:rPr>
          <w:lang w:eastAsia="en-IN"/>
        </w:rPr>
        <w:tab/>
        <w:t>7</w:t>
      </w:r>
    </w:p>
    <w:p w14:paraId="70153B79" w14:textId="244D9AAB" w:rsidR="0093389F" w:rsidRPr="006A7285" w:rsidRDefault="00000000" w:rsidP="006F7D93">
      <w:pPr>
        <w:spacing w:line="360" w:lineRule="auto"/>
        <w:jc w:val="both"/>
        <w:rPr>
          <w:lang w:eastAsia="en-IN"/>
        </w:rPr>
      </w:pPr>
      <w:r w:rsidRPr="006A7285">
        <w:rPr>
          <w:lang w:eastAsia="en-IN"/>
        </w:rPr>
        <w:t xml:space="preserve">                2.  Literature Survey </w:t>
      </w:r>
      <w:r w:rsidR="0038155A">
        <w:rPr>
          <w:lang w:eastAsia="en-IN"/>
        </w:rPr>
        <w:tab/>
      </w:r>
      <w:r w:rsidR="0038155A">
        <w:rPr>
          <w:lang w:eastAsia="en-IN"/>
        </w:rPr>
        <w:tab/>
      </w:r>
      <w:r w:rsidR="0038155A">
        <w:rPr>
          <w:lang w:eastAsia="en-IN"/>
        </w:rPr>
        <w:tab/>
      </w:r>
      <w:r w:rsidR="0038155A">
        <w:rPr>
          <w:lang w:eastAsia="en-IN"/>
        </w:rPr>
        <w:tab/>
      </w:r>
      <w:r w:rsidR="0038155A">
        <w:rPr>
          <w:lang w:eastAsia="en-IN"/>
        </w:rPr>
        <w:tab/>
        <w:t>8</w:t>
      </w:r>
    </w:p>
    <w:p w14:paraId="7997840B" w14:textId="0AD254B7" w:rsidR="0093389F" w:rsidRPr="006A7285" w:rsidRDefault="00000000" w:rsidP="006F7D93">
      <w:pPr>
        <w:spacing w:line="360" w:lineRule="auto"/>
        <w:jc w:val="both"/>
        <w:rPr>
          <w:lang w:eastAsia="en-IN"/>
        </w:rPr>
      </w:pPr>
      <w:r w:rsidRPr="006A7285">
        <w:rPr>
          <w:lang w:eastAsia="en-IN"/>
        </w:rPr>
        <w:t xml:space="preserve">                3.</w:t>
      </w:r>
      <w:r w:rsidR="002E0CB0">
        <w:rPr>
          <w:lang w:eastAsia="en-IN"/>
        </w:rPr>
        <w:t xml:space="preserve"> </w:t>
      </w:r>
      <w:r w:rsidRPr="006A7285">
        <w:rPr>
          <w:lang w:eastAsia="en-IN"/>
        </w:rPr>
        <w:t xml:space="preserve"> Design Methodology Page No.</w:t>
      </w:r>
    </w:p>
    <w:p w14:paraId="44B19A33" w14:textId="4208A2C2" w:rsidR="0093389F" w:rsidRPr="006A7285" w:rsidRDefault="00000000" w:rsidP="006F7D93">
      <w:pPr>
        <w:spacing w:line="360" w:lineRule="auto"/>
        <w:jc w:val="both"/>
        <w:rPr>
          <w:lang w:eastAsia="en-IN"/>
        </w:rPr>
      </w:pPr>
      <w:r w:rsidRPr="006A7285">
        <w:rPr>
          <w:lang w:eastAsia="en-IN"/>
        </w:rPr>
        <w:t xml:space="preserve">                    </w:t>
      </w:r>
      <w:r w:rsidR="002E0CB0">
        <w:rPr>
          <w:lang w:eastAsia="en-IN"/>
        </w:rPr>
        <w:t xml:space="preserve"> </w:t>
      </w:r>
      <w:r w:rsidRPr="006A7285">
        <w:rPr>
          <w:lang w:eastAsia="en-IN"/>
        </w:rPr>
        <w:t>3.1 System requirements and Specifications</w:t>
      </w:r>
      <w:r w:rsidR="0038155A">
        <w:rPr>
          <w:lang w:eastAsia="en-IN"/>
        </w:rPr>
        <w:tab/>
      </w:r>
      <w:r w:rsidR="0038155A">
        <w:rPr>
          <w:lang w:eastAsia="en-IN"/>
        </w:rPr>
        <w:tab/>
        <w:t>13</w:t>
      </w:r>
    </w:p>
    <w:p w14:paraId="6C756846" w14:textId="6058C1BE" w:rsidR="0093389F" w:rsidRPr="006A7285" w:rsidRDefault="00000000" w:rsidP="006F7D93">
      <w:pPr>
        <w:spacing w:line="360" w:lineRule="auto"/>
        <w:jc w:val="both"/>
        <w:rPr>
          <w:lang w:eastAsia="en-IN"/>
        </w:rPr>
      </w:pPr>
      <w:r w:rsidRPr="006A7285">
        <w:rPr>
          <w:lang w:eastAsia="en-IN"/>
        </w:rPr>
        <w:t xml:space="preserve">                   </w:t>
      </w:r>
      <w:r w:rsidR="002E0CB0">
        <w:rPr>
          <w:lang w:eastAsia="en-IN"/>
        </w:rPr>
        <w:t xml:space="preserve"> </w:t>
      </w:r>
      <w:r w:rsidRPr="006A7285">
        <w:rPr>
          <w:lang w:eastAsia="en-IN"/>
        </w:rPr>
        <w:t xml:space="preserve"> 3.2 Block diagram and description </w:t>
      </w:r>
      <w:r w:rsidR="0038155A">
        <w:rPr>
          <w:lang w:eastAsia="en-IN"/>
        </w:rPr>
        <w:tab/>
      </w:r>
      <w:r w:rsidR="0038155A">
        <w:rPr>
          <w:lang w:eastAsia="en-IN"/>
        </w:rPr>
        <w:tab/>
      </w:r>
      <w:r w:rsidR="0038155A">
        <w:rPr>
          <w:lang w:eastAsia="en-IN"/>
        </w:rPr>
        <w:tab/>
        <w:t>14</w:t>
      </w:r>
    </w:p>
    <w:p w14:paraId="3A3C9BB3" w14:textId="480D8AFD" w:rsidR="0038155A" w:rsidRDefault="00000000" w:rsidP="006F7D93">
      <w:pPr>
        <w:spacing w:line="360" w:lineRule="auto"/>
        <w:jc w:val="both"/>
        <w:rPr>
          <w:lang w:eastAsia="en-IN"/>
        </w:rPr>
      </w:pPr>
      <w:r w:rsidRPr="006A7285">
        <w:rPr>
          <w:lang w:eastAsia="en-IN"/>
        </w:rPr>
        <w:t xml:space="preserve">                    </w:t>
      </w:r>
      <w:r w:rsidR="002E0CB0">
        <w:rPr>
          <w:lang w:eastAsia="en-IN"/>
        </w:rPr>
        <w:t xml:space="preserve"> </w:t>
      </w:r>
      <w:r w:rsidRPr="006A7285">
        <w:rPr>
          <w:lang w:eastAsia="en-IN"/>
        </w:rPr>
        <w:t xml:space="preserve">3.3 Hardware design </w:t>
      </w:r>
      <w:r w:rsidR="0038155A">
        <w:rPr>
          <w:lang w:eastAsia="en-IN"/>
        </w:rPr>
        <w:tab/>
      </w:r>
      <w:r w:rsidR="0038155A">
        <w:rPr>
          <w:lang w:eastAsia="en-IN"/>
        </w:rPr>
        <w:tab/>
      </w:r>
      <w:r w:rsidR="0038155A">
        <w:rPr>
          <w:lang w:eastAsia="en-IN"/>
        </w:rPr>
        <w:tab/>
      </w:r>
      <w:r w:rsidR="0038155A">
        <w:rPr>
          <w:lang w:eastAsia="en-IN"/>
        </w:rPr>
        <w:tab/>
      </w:r>
      <w:r w:rsidR="0038155A">
        <w:rPr>
          <w:lang w:eastAsia="en-IN"/>
        </w:rPr>
        <w:tab/>
        <w:t>16</w:t>
      </w:r>
    </w:p>
    <w:p w14:paraId="57DEA933" w14:textId="4A99D424" w:rsidR="0038155A" w:rsidRPr="006A7285" w:rsidRDefault="0038155A" w:rsidP="006F7D93">
      <w:pPr>
        <w:spacing w:line="360" w:lineRule="auto"/>
        <w:jc w:val="both"/>
        <w:rPr>
          <w:lang w:eastAsia="en-IN"/>
        </w:rPr>
      </w:pPr>
      <w:r>
        <w:rPr>
          <w:lang w:eastAsia="en-IN"/>
        </w:rPr>
        <w:tab/>
        <w:t xml:space="preserve">        </w:t>
      </w:r>
      <w:r w:rsidR="002E0CB0">
        <w:rPr>
          <w:lang w:eastAsia="en-IN"/>
        </w:rPr>
        <w:t xml:space="preserve"> </w:t>
      </w:r>
      <w:r>
        <w:rPr>
          <w:lang w:eastAsia="en-IN"/>
        </w:rPr>
        <w:t>3.4 Hardware implementation</w:t>
      </w:r>
      <w:r>
        <w:rPr>
          <w:lang w:eastAsia="en-IN"/>
        </w:rPr>
        <w:tab/>
      </w:r>
      <w:r>
        <w:rPr>
          <w:lang w:eastAsia="en-IN"/>
        </w:rPr>
        <w:tab/>
      </w:r>
      <w:r>
        <w:rPr>
          <w:lang w:eastAsia="en-IN"/>
        </w:rPr>
        <w:tab/>
      </w:r>
      <w:r>
        <w:rPr>
          <w:lang w:eastAsia="en-IN"/>
        </w:rPr>
        <w:tab/>
        <w:t>21</w:t>
      </w:r>
    </w:p>
    <w:p w14:paraId="586C80A3" w14:textId="0A6C46D1" w:rsidR="0093389F" w:rsidRPr="006A7285" w:rsidRDefault="00000000" w:rsidP="006F7D93">
      <w:pPr>
        <w:spacing w:line="360" w:lineRule="auto"/>
        <w:jc w:val="both"/>
        <w:rPr>
          <w:lang w:eastAsia="en-IN"/>
        </w:rPr>
      </w:pPr>
      <w:r w:rsidRPr="006A7285">
        <w:rPr>
          <w:lang w:eastAsia="en-IN"/>
        </w:rPr>
        <w:t xml:space="preserve">                   </w:t>
      </w:r>
      <w:r w:rsidR="002E0CB0">
        <w:rPr>
          <w:lang w:eastAsia="en-IN"/>
        </w:rPr>
        <w:t xml:space="preserve"> </w:t>
      </w:r>
      <w:r w:rsidRPr="006A7285">
        <w:rPr>
          <w:lang w:eastAsia="en-IN"/>
        </w:rPr>
        <w:t xml:space="preserve"> 3.</w:t>
      </w:r>
      <w:r w:rsidR="0038155A">
        <w:rPr>
          <w:lang w:eastAsia="en-IN"/>
        </w:rPr>
        <w:t xml:space="preserve">5 </w:t>
      </w:r>
      <w:r w:rsidRPr="006A7285">
        <w:rPr>
          <w:lang w:eastAsia="en-IN"/>
        </w:rPr>
        <w:t>Software Design</w:t>
      </w:r>
      <w:r w:rsidR="0038155A">
        <w:rPr>
          <w:lang w:eastAsia="en-IN"/>
        </w:rPr>
        <w:tab/>
      </w:r>
      <w:r w:rsidR="0038155A">
        <w:rPr>
          <w:lang w:eastAsia="en-IN"/>
        </w:rPr>
        <w:tab/>
      </w:r>
      <w:r w:rsidR="0038155A">
        <w:rPr>
          <w:lang w:eastAsia="en-IN"/>
        </w:rPr>
        <w:tab/>
      </w:r>
      <w:r w:rsidR="0038155A">
        <w:rPr>
          <w:lang w:eastAsia="en-IN"/>
        </w:rPr>
        <w:tab/>
      </w:r>
      <w:r w:rsidR="0038155A">
        <w:rPr>
          <w:lang w:eastAsia="en-IN"/>
        </w:rPr>
        <w:tab/>
        <w:t>24</w:t>
      </w:r>
    </w:p>
    <w:p w14:paraId="1B3A4FB0" w14:textId="76E57C51" w:rsidR="0093389F" w:rsidRPr="006A7285" w:rsidRDefault="00000000" w:rsidP="006F7D93">
      <w:pPr>
        <w:spacing w:line="360" w:lineRule="auto"/>
        <w:jc w:val="both"/>
        <w:rPr>
          <w:lang w:eastAsia="en-IN"/>
        </w:rPr>
      </w:pPr>
      <w:r w:rsidRPr="006A7285">
        <w:rPr>
          <w:lang w:eastAsia="en-IN"/>
        </w:rPr>
        <w:t xml:space="preserve">                   </w:t>
      </w:r>
      <w:r w:rsidR="002E0CB0">
        <w:rPr>
          <w:lang w:eastAsia="en-IN"/>
        </w:rPr>
        <w:t xml:space="preserve"> </w:t>
      </w:r>
      <w:r w:rsidRPr="006A7285">
        <w:rPr>
          <w:lang w:eastAsia="en-IN"/>
        </w:rPr>
        <w:t xml:space="preserve"> </w:t>
      </w:r>
      <w:proofErr w:type="gramStart"/>
      <w:r w:rsidRPr="006A7285">
        <w:rPr>
          <w:lang w:eastAsia="en-IN"/>
        </w:rPr>
        <w:t>3</w:t>
      </w:r>
      <w:r w:rsidR="0038155A">
        <w:rPr>
          <w:lang w:eastAsia="en-IN"/>
        </w:rPr>
        <w:t xml:space="preserve">.6 </w:t>
      </w:r>
      <w:r w:rsidRPr="006A7285">
        <w:rPr>
          <w:lang w:eastAsia="en-IN"/>
        </w:rPr>
        <w:t xml:space="preserve"> PCB</w:t>
      </w:r>
      <w:proofErr w:type="gramEnd"/>
      <w:r w:rsidRPr="006A7285">
        <w:rPr>
          <w:lang w:eastAsia="en-IN"/>
        </w:rPr>
        <w:t xml:space="preserve"> Design and Layout </w:t>
      </w:r>
      <w:r w:rsidR="0038155A">
        <w:rPr>
          <w:lang w:eastAsia="en-IN"/>
        </w:rPr>
        <w:tab/>
      </w:r>
      <w:r w:rsidR="0038155A">
        <w:rPr>
          <w:lang w:eastAsia="en-IN"/>
        </w:rPr>
        <w:tab/>
      </w:r>
      <w:r w:rsidR="0038155A">
        <w:rPr>
          <w:lang w:eastAsia="en-IN"/>
        </w:rPr>
        <w:tab/>
      </w:r>
      <w:r w:rsidR="0038155A">
        <w:rPr>
          <w:lang w:eastAsia="en-IN"/>
        </w:rPr>
        <w:tab/>
        <w:t>25</w:t>
      </w:r>
    </w:p>
    <w:p w14:paraId="5731D93B" w14:textId="785EB299" w:rsidR="0093389F" w:rsidRPr="006A7285" w:rsidRDefault="00000000" w:rsidP="006F7D93">
      <w:pPr>
        <w:spacing w:line="360" w:lineRule="auto"/>
        <w:jc w:val="both"/>
        <w:rPr>
          <w:lang w:eastAsia="en-IN"/>
        </w:rPr>
      </w:pPr>
      <w:r w:rsidRPr="006A7285">
        <w:rPr>
          <w:lang w:eastAsia="en-IN"/>
        </w:rPr>
        <w:t xml:space="preserve">               4</w:t>
      </w:r>
      <w:r w:rsidR="002E0CB0">
        <w:rPr>
          <w:lang w:eastAsia="en-IN"/>
        </w:rPr>
        <w:t xml:space="preserve">. </w:t>
      </w:r>
      <w:r w:rsidRPr="006A7285">
        <w:rPr>
          <w:lang w:eastAsia="en-IN"/>
        </w:rPr>
        <w:t xml:space="preserve"> Test procedure and Results </w:t>
      </w:r>
      <w:r w:rsidR="00CE4529">
        <w:rPr>
          <w:lang w:eastAsia="en-IN"/>
        </w:rPr>
        <w:tab/>
      </w:r>
      <w:r w:rsidR="00CE4529">
        <w:rPr>
          <w:lang w:eastAsia="en-IN"/>
        </w:rPr>
        <w:tab/>
      </w:r>
      <w:r w:rsidR="00CE4529">
        <w:rPr>
          <w:lang w:eastAsia="en-IN"/>
        </w:rPr>
        <w:tab/>
      </w:r>
      <w:r w:rsidR="00CE4529">
        <w:rPr>
          <w:lang w:eastAsia="en-IN"/>
        </w:rPr>
        <w:tab/>
        <w:t>26</w:t>
      </w:r>
      <w:r w:rsidR="00CE4529">
        <w:rPr>
          <w:lang w:eastAsia="en-IN"/>
        </w:rPr>
        <w:tab/>
      </w:r>
      <w:r w:rsidR="00CE4529">
        <w:rPr>
          <w:lang w:eastAsia="en-IN"/>
        </w:rPr>
        <w:tab/>
      </w:r>
    </w:p>
    <w:p w14:paraId="2E678740" w14:textId="044CA13D" w:rsidR="0093389F" w:rsidRPr="006A7285" w:rsidRDefault="00000000" w:rsidP="006F7D93">
      <w:pPr>
        <w:spacing w:line="360" w:lineRule="auto"/>
        <w:jc w:val="both"/>
        <w:rPr>
          <w:lang w:eastAsia="en-IN"/>
        </w:rPr>
      </w:pPr>
      <w:r w:rsidRPr="006A7285">
        <w:rPr>
          <w:lang w:eastAsia="en-IN"/>
        </w:rPr>
        <w:t xml:space="preserve">               5</w:t>
      </w:r>
      <w:r w:rsidR="002E0CB0">
        <w:rPr>
          <w:lang w:eastAsia="en-IN"/>
        </w:rPr>
        <w:t xml:space="preserve">. </w:t>
      </w:r>
      <w:r w:rsidRPr="006A7285">
        <w:rPr>
          <w:lang w:eastAsia="en-IN"/>
        </w:rPr>
        <w:t xml:space="preserve"> Conclusion and Future scope </w:t>
      </w:r>
      <w:r w:rsidR="00CE4529">
        <w:rPr>
          <w:lang w:eastAsia="en-IN"/>
        </w:rPr>
        <w:tab/>
      </w:r>
      <w:r w:rsidR="00CE4529">
        <w:rPr>
          <w:lang w:eastAsia="en-IN"/>
        </w:rPr>
        <w:tab/>
      </w:r>
      <w:r w:rsidR="00CE4529">
        <w:rPr>
          <w:lang w:eastAsia="en-IN"/>
        </w:rPr>
        <w:tab/>
      </w:r>
      <w:r w:rsidR="00CE4529">
        <w:rPr>
          <w:lang w:eastAsia="en-IN"/>
        </w:rPr>
        <w:tab/>
        <w:t>28</w:t>
      </w:r>
    </w:p>
    <w:p w14:paraId="54BC5B6B" w14:textId="75C36CCE" w:rsidR="0093389F" w:rsidRPr="006A7285" w:rsidRDefault="00000000" w:rsidP="006F7D93">
      <w:pPr>
        <w:spacing w:line="360" w:lineRule="auto"/>
        <w:jc w:val="both"/>
        <w:rPr>
          <w:lang w:eastAsia="en-IN"/>
        </w:rPr>
      </w:pPr>
      <w:r w:rsidRPr="006A7285">
        <w:rPr>
          <w:lang w:eastAsia="en-IN"/>
        </w:rPr>
        <w:t xml:space="preserve">                </w:t>
      </w:r>
      <w:r w:rsidR="002E0CB0">
        <w:rPr>
          <w:lang w:eastAsia="en-IN"/>
        </w:rPr>
        <w:t xml:space="preserve">  </w:t>
      </w:r>
      <w:r w:rsidRPr="006A7285">
        <w:rPr>
          <w:lang w:eastAsia="en-IN"/>
        </w:rPr>
        <w:t xml:space="preserve">  References</w:t>
      </w:r>
    </w:p>
    <w:p w14:paraId="590C086A" w14:textId="764746AB" w:rsidR="00176A25" w:rsidRDefault="00176A25" w:rsidP="006F7D93">
      <w:pPr>
        <w:spacing w:line="360" w:lineRule="auto"/>
        <w:jc w:val="both"/>
        <w:rPr>
          <w:lang w:eastAsia="en-IN"/>
        </w:rPr>
      </w:pPr>
    </w:p>
    <w:p w14:paraId="276F0FC0" w14:textId="77777777" w:rsidR="00176A25" w:rsidRDefault="00176A25" w:rsidP="00176A25">
      <w:pPr>
        <w:pStyle w:val="Normal1"/>
        <w:spacing w:line="360" w:lineRule="auto"/>
        <w:jc w:val="center"/>
        <w:rPr>
          <w:b/>
          <w:sz w:val="32"/>
          <w:szCs w:val="32"/>
        </w:rPr>
      </w:pPr>
      <w:r>
        <w:br w:type="page"/>
      </w:r>
      <w:r w:rsidRPr="0081361D">
        <w:rPr>
          <w:b/>
          <w:sz w:val="32"/>
          <w:szCs w:val="32"/>
        </w:rPr>
        <w:lastRenderedPageBreak/>
        <w:t>List of Figures</w:t>
      </w:r>
    </w:p>
    <w:p w14:paraId="7CC851B5" w14:textId="77777777" w:rsidR="0038155A" w:rsidRDefault="0038155A" w:rsidP="00176A25">
      <w:pPr>
        <w:pStyle w:val="Normal1"/>
        <w:spacing w:line="360" w:lineRule="auto"/>
        <w:jc w:val="center"/>
        <w:rPr>
          <w:b/>
          <w:sz w:val="32"/>
          <w:szCs w:val="32"/>
        </w:rPr>
      </w:pPr>
    </w:p>
    <w:tbl>
      <w:tblPr>
        <w:tblStyle w:val="TableGrid"/>
        <w:tblpPr w:leftFromText="180" w:rightFromText="180" w:vertAnchor="text" w:horzAnchor="margin" w:tblpXSpec="center" w:tblpY="134"/>
        <w:tblW w:w="9831" w:type="dxa"/>
        <w:tblLook w:val="04A0" w:firstRow="1" w:lastRow="0" w:firstColumn="1" w:lastColumn="0" w:noHBand="0" w:noVBand="1"/>
      </w:tblPr>
      <w:tblGrid>
        <w:gridCol w:w="1008"/>
        <w:gridCol w:w="1080"/>
        <w:gridCol w:w="6840"/>
        <w:gridCol w:w="903"/>
      </w:tblGrid>
      <w:tr w:rsidR="00176A25" w14:paraId="29F3D1CE" w14:textId="77777777" w:rsidTr="0038155A">
        <w:trPr>
          <w:trHeight w:val="550"/>
        </w:trPr>
        <w:tc>
          <w:tcPr>
            <w:tcW w:w="1008" w:type="dxa"/>
          </w:tcPr>
          <w:p w14:paraId="6ABBF584" w14:textId="77777777" w:rsidR="00176A25" w:rsidRPr="00076F47" w:rsidRDefault="00176A25" w:rsidP="00C407E4">
            <w:pPr>
              <w:pStyle w:val="Normal1"/>
              <w:spacing w:line="360" w:lineRule="auto"/>
              <w:jc w:val="center"/>
              <w:rPr>
                <w:b/>
              </w:rPr>
            </w:pPr>
            <w:r w:rsidRPr="00076F47">
              <w:rPr>
                <w:b/>
              </w:rPr>
              <w:t>Sr. No.</w:t>
            </w:r>
          </w:p>
        </w:tc>
        <w:tc>
          <w:tcPr>
            <w:tcW w:w="1080" w:type="dxa"/>
          </w:tcPr>
          <w:p w14:paraId="47C6AEB5" w14:textId="77777777" w:rsidR="00176A25" w:rsidRPr="00076F47" w:rsidRDefault="00176A25" w:rsidP="00C407E4">
            <w:pPr>
              <w:pStyle w:val="Normal1"/>
              <w:spacing w:line="360" w:lineRule="auto"/>
              <w:jc w:val="center"/>
              <w:rPr>
                <w:b/>
              </w:rPr>
            </w:pPr>
            <w:r w:rsidRPr="00076F47">
              <w:rPr>
                <w:b/>
              </w:rPr>
              <w:t>Fig. No.</w:t>
            </w:r>
          </w:p>
        </w:tc>
        <w:tc>
          <w:tcPr>
            <w:tcW w:w="6840" w:type="dxa"/>
          </w:tcPr>
          <w:p w14:paraId="2C2922DB" w14:textId="77777777" w:rsidR="00176A25" w:rsidRPr="00076F47" w:rsidRDefault="00176A25" w:rsidP="00C407E4">
            <w:pPr>
              <w:pStyle w:val="Normal1"/>
              <w:spacing w:line="360" w:lineRule="auto"/>
              <w:jc w:val="center"/>
              <w:rPr>
                <w:b/>
              </w:rPr>
            </w:pPr>
            <w:r w:rsidRPr="00076F47">
              <w:rPr>
                <w:b/>
              </w:rPr>
              <w:t>Content</w:t>
            </w:r>
          </w:p>
        </w:tc>
        <w:tc>
          <w:tcPr>
            <w:tcW w:w="903" w:type="dxa"/>
          </w:tcPr>
          <w:p w14:paraId="412B01E0" w14:textId="77777777" w:rsidR="00176A25" w:rsidRPr="00076F47" w:rsidRDefault="00176A25" w:rsidP="00C407E4">
            <w:pPr>
              <w:pStyle w:val="Normal1"/>
              <w:spacing w:line="360" w:lineRule="auto"/>
              <w:jc w:val="center"/>
              <w:rPr>
                <w:b/>
              </w:rPr>
            </w:pPr>
            <w:r w:rsidRPr="00076F47">
              <w:rPr>
                <w:b/>
              </w:rPr>
              <w:t>Page No.</w:t>
            </w:r>
          </w:p>
        </w:tc>
      </w:tr>
      <w:tr w:rsidR="00176A25" w14:paraId="7A9827F2" w14:textId="77777777" w:rsidTr="0038155A">
        <w:trPr>
          <w:trHeight w:val="471"/>
        </w:trPr>
        <w:tc>
          <w:tcPr>
            <w:tcW w:w="1008" w:type="dxa"/>
          </w:tcPr>
          <w:p w14:paraId="09C4A71A" w14:textId="77777777" w:rsidR="00176A25" w:rsidRDefault="00176A25" w:rsidP="00C407E4">
            <w:pPr>
              <w:pStyle w:val="Normal1"/>
              <w:spacing w:line="360" w:lineRule="auto"/>
              <w:jc w:val="center"/>
              <w:rPr>
                <w:bCs/>
              </w:rPr>
            </w:pPr>
            <w:r>
              <w:rPr>
                <w:bCs/>
              </w:rPr>
              <w:t>1</w:t>
            </w:r>
          </w:p>
        </w:tc>
        <w:tc>
          <w:tcPr>
            <w:tcW w:w="1080" w:type="dxa"/>
          </w:tcPr>
          <w:p w14:paraId="584B4D10" w14:textId="31E9933C" w:rsidR="00176A25" w:rsidRDefault="00176A25" w:rsidP="00C407E4">
            <w:pPr>
              <w:pStyle w:val="Normal1"/>
              <w:spacing w:line="360" w:lineRule="auto"/>
              <w:jc w:val="center"/>
              <w:rPr>
                <w:bCs/>
              </w:rPr>
            </w:pPr>
            <w:r w:rsidRPr="0052318C">
              <w:rPr>
                <w:sz w:val="20"/>
                <w:szCs w:val="20"/>
              </w:rPr>
              <w:t>1.</w:t>
            </w:r>
            <w:r>
              <w:rPr>
                <w:sz w:val="20"/>
                <w:szCs w:val="20"/>
              </w:rPr>
              <w:t>1</w:t>
            </w:r>
          </w:p>
        </w:tc>
        <w:tc>
          <w:tcPr>
            <w:tcW w:w="6840" w:type="dxa"/>
          </w:tcPr>
          <w:p w14:paraId="5BD836A1" w14:textId="49A43417" w:rsidR="00176A25" w:rsidRDefault="00246620" w:rsidP="00C407E4">
            <w:pPr>
              <w:pStyle w:val="Normal1"/>
              <w:spacing w:line="360" w:lineRule="auto"/>
              <w:jc w:val="center"/>
              <w:rPr>
                <w:bCs/>
              </w:rPr>
            </w:pPr>
            <w:r w:rsidRPr="00246620">
              <w:t>Gantt chart of project completion</w:t>
            </w:r>
          </w:p>
        </w:tc>
        <w:tc>
          <w:tcPr>
            <w:tcW w:w="903" w:type="dxa"/>
          </w:tcPr>
          <w:p w14:paraId="10B493D6" w14:textId="0262894A" w:rsidR="00176A25" w:rsidRDefault="0038155A" w:rsidP="00C407E4">
            <w:pPr>
              <w:pStyle w:val="Normal1"/>
              <w:spacing w:line="360" w:lineRule="auto"/>
              <w:jc w:val="center"/>
              <w:rPr>
                <w:bCs/>
              </w:rPr>
            </w:pPr>
            <w:r>
              <w:rPr>
                <w:bCs/>
              </w:rPr>
              <w:t>7</w:t>
            </w:r>
          </w:p>
        </w:tc>
      </w:tr>
      <w:tr w:rsidR="00176A25" w14:paraId="474D6F75" w14:textId="77777777" w:rsidTr="0038155A">
        <w:trPr>
          <w:trHeight w:val="550"/>
        </w:trPr>
        <w:tc>
          <w:tcPr>
            <w:tcW w:w="1008" w:type="dxa"/>
          </w:tcPr>
          <w:p w14:paraId="3A415963" w14:textId="77777777" w:rsidR="00176A25" w:rsidRDefault="00176A25" w:rsidP="00C407E4">
            <w:pPr>
              <w:pStyle w:val="Normal1"/>
              <w:spacing w:line="360" w:lineRule="auto"/>
              <w:jc w:val="center"/>
              <w:rPr>
                <w:bCs/>
              </w:rPr>
            </w:pPr>
            <w:r>
              <w:rPr>
                <w:bCs/>
              </w:rPr>
              <w:t>2</w:t>
            </w:r>
          </w:p>
        </w:tc>
        <w:tc>
          <w:tcPr>
            <w:tcW w:w="1080" w:type="dxa"/>
          </w:tcPr>
          <w:p w14:paraId="780F0926" w14:textId="5B00C594" w:rsidR="00176A25" w:rsidRDefault="00176A25" w:rsidP="00C407E4">
            <w:pPr>
              <w:pStyle w:val="Normal1"/>
              <w:spacing w:line="360" w:lineRule="auto"/>
              <w:jc w:val="center"/>
              <w:rPr>
                <w:bCs/>
              </w:rPr>
            </w:pPr>
            <w:r>
              <w:rPr>
                <w:bCs/>
              </w:rPr>
              <w:t>3.1</w:t>
            </w:r>
          </w:p>
        </w:tc>
        <w:tc>
          <w:tcPr>
            <w:tcW w:w="6840" w:type="dxa"/>
          </w:tcPr>
          <w:p w14:paraId="73DEDD01" w14:textId="69FC2F88" w:rsidR="00176A25" w:rsidRPr="0038155A" w:rsidRDefault="00246620" w:rsidP="0038155A">
            <w:pPr>
              <w:spacing w:line="360" w:lineRule="auto"/>
              <w:jc w:val="center"/>
              <w:rPr>
                <w:color w:val="000000" w:themeColor="text1"/>
                <w:lang w:eastAsia="en-IN"/>
              </w:rPr>
            </w:pPr>
            <w:r w:rsidRPr="006A7285">
              <w:rPr>
                <w:color w:val="000000" w:themeColor="text1"/>
                <w:lang w:eastAsia="en-IN"/>
              </w:rPr>
              <w:t>Block Diagram of Electrostatic</w:t>
            </w:r>
            <w:r>
              <w:rPr>
                <w:color w:val="000000" w:themeColor="text1"/>
                <w:lang w:eastAsia="en-IN"/>
              </w:rPr>
              <w:t xml:space="preserve"> Spraying </w:t>
            </w:r>
            <w:r w:rsidRPr="006A7285">
              <w:rPr>
                <w:color w:val="000000" w:themeColor="text1"/>
                <w:lang w:eastAsia="en-IN"/>
              </w:rPr>
              <w:t>System</w:t>
            </w:r>
          </w:p>
        </w:tc>
        <w:tc>
          <w:tcPr>
            <w:tcW w:w="903" w:type="dxa"/>
          </w:tcPr>
          <w:p w14:paraId="47D16646" w14:textId="509989F5" w:rsidR="00176A25" w:rsidRDefault="0038155A" w:rsidP="00C407E4">
            <w:pPr>
              <w:pStyle w:val="Normal1"/>
              <w:spacing w:line="360" w:lineRule="auto"/>
              <w:jc w:val="center"/>
              <w:rPr>
                <w:bCs/>
              </w:rPr>
            </w:pPr>
            <w:r>
              <w:rPr>
                <w:bCs/>
              </w:rPr>
              <w:t>13</w:t>
            </w:r>
          </w:p>
        </w:tc>
      </w:tr>
      <w:tr w:rsidR="00176A25" w14:paraId="0855993F" w14:textId="77777777" w:rsidTr="0038155A">
        <w:trPr>
          <w:trHeight w:val="567"/>
        </w:trPr>
        <w:tc>
          <w:tcPr>
            <w:tcW w:w="1008" w:type="dxa"/>
          </w:tcPr>
          <w:p w14:paraId="00B9C827" w14:textId="77777777" w:rsidR="00176A25" w:rsidRDefault="00176A25" w:rsidP="00C407E4">
            <w:pPr>
              <w:pStyle w:val="Normal1"/>
              <w:spacing w:line="360" w:lineRule="auto"/>
              <w:jc w:val="center"/>
              <w:rPr>
                <w:bCs/>
              </w:rPr>
            </w:pPr>
            <w:r>
              <w:rPr>
                <w:bCs/>
              </w:rPr>
              <w:t>3</w:t>
            </w:r>
          </w:p>
        </w:tc>
        <w:tc>
          <w:tcPr>
            <w:tcW w:w="1080" w:type="dxa"/>
          </w:tcPr>
          <w:p w14:paraId="7240422D" w14:textId="2AF16A8A" w:rsidR="00176A25" w:rsidRDefault="00176A25" w:rsidP="00C407E4">
            <w:pPr>
              <w:pStyle w:val="Normal1"/>
              <w:spacing w:line="360" w:lineRule="auto"/>
              <w:jc w:val="center"/>
              <w:rPr>
                <w:bCs/>
              </w:rPr>
            </w:pPr>
            <w:r>
              <w:rPr>
                <w:bCs/>
              </w:rPr>
              <w:t>3.2</w:t>
            </w:r>
          </w:p>
        </w:tc>
        <w:tc>
          <w:tcPr>
            <w:tcW w:w="6840" w:type="dxa"/>
          </w:tcPr>
          <w:p w14:paraId="2637B987" w14:textId="5A54DB75" w:rsidR="00176A25" w:rsidRDefault="00246620" w:rsidP="00C407E4">
            <w:pPr>
              <w:pStyle w:val="Normal1"/>
              <w:spacing w:line="360" w:lineRule="auto"/>
              <w:jc w:val="center"/>
              <w:rPr>
                <w:bCs/>
              </w:rPr>
            </w:pPr>
            <w:r w:rsidRPr="00E42ABE">
              <w:rPr>
                <w:color w:val="000000" w:themeColor="text1"/>
              </w:rPr>
              <w:t>Voltage Multiplier circuit diagram</w:t>
            </w:r>
          </w:p>
        </w:tc>
        <w:tc>
          <w:tcPr>
            <w:tcW w:w="903" w:type="dxa"/>
          </w:tcPr>
          <w:p w14:paraId="42D534C1" w14:textId="321D672F" w:rsidR="00176A25" w:rsidRDefault="0038155A" w:rsidP="00C407E4">
            <w:pPr>
              <w:pStyle w:val="Normal1"/>
              <w:spacing w:line="360" w:lineRule="auto"/>
              <w:jc w:val="center"/>
              <w:rPr>
                <w:bCs/>
              </w:rPr>
            </w:pPr>
            <w:r>
              <w:rPr>
                <w:bCs/>
              </w:rPr>
              <w:t>15</w:t>
            </w:r>
          </w:p>
        </w:tc>
      </w:tr>
      <w:tr w:rsidR="00176A25" w14:paraId="643D33C2" w14:textId="77777777" w:rsidTr="0038155A">
        <w:trPr>
          <w:trHeight w:val="550"/>
        </w:trPr>
        <w:tc>
          <w:tcPr>
            <w:tcW w:w="1008" w:type="dxa"/>
          </w:tcPr>
          <w:p w14:paraId="56E4C427" w14:textId="77777777" w:rsidR="00176A25" w:rsidRDefault="00176A25" w:rsidP="00C407E4">
            <w:pPr>
              <w:pStyle w:val="Normal1"/>
              <w:spacing w:line="360" w:lineRule="auto"/>
              <w:jc w:val="center"/>
              <w:rPr>
                <w:bCs/>
              </w:rPr>
            </w:pPr>
            <w:r>
              <w:rPr>
                <w:bCs/>
              </w:rPr>
              <w:t>4</w:t>
            </w:r>
          </w:p>
        </w:tc>
        <w:tc>
          <w:tcPr>
            <w:tcW w:w="1080" w:type="dxa"/>
          </w:tcPr>
          <w:p w14:paraId="2145E3D6" w14:textId="088D8350" w:rsidR="00176A25" w:rsidRDefault="00176A25" w:rsidP="00C407E4">
            <w:pPr>
              <w:pStyle w:val="Normal1"/>
              <w:spacing w:line="360" w:lineRule="auto"/>
              <w:jc w:val="center"/>
              <w:rPr>
                <w:bCs/>
              </w:rPr>
            </w:pPr>
            <w:r>
              <w:rPr>
                <w:bCs/>
              </w:rPr>
              <w:t>3.3</w:t>
            </w:r>
          </w:p>
        </w:tc>
        <w:tc>
          <w:tcPr>
            <w:tcW w:w="6840" w:type="dxa"/>
          </w:tcPr>
          <w:p w14:paraId="11425027" w14:textId="75190FB8" w:rsidR="00176A25" w:rsidRDefault="00246620" w:rsidP="00C407E4">
            <w:pPr>
              <w:pStyle w:val="Normal1"/>
              <w:spacing w:line="360" w:lineRule="auto"/>
              <w:jc w:val="center"/>
              <w:rPr>
                <w:bCs/>
              </w:rPr>
            </w:pPr>
            <w:r w:rsidRPr="001B1441">
              <w:rPr>
                <w:sz w:val="28"/>
                <w:szCs w:val="28"/>
              </w:rPr>
              <w:t>DC-DC Step up transformer</w:t>
            </w:r>
          </w:p>
        </w:tc>
        <w:tc>
          <w:tcPr>
            <w:tcW w:w="903" w:type="dxa"/>
          </w:tcPr>
          <w:p w14:paraId="38099F9E" w14:textId="4AC1C86E" w:rsidR="00176A25" w:rsidRDefault="0038155A" w:rsidP="00C407E4">
            <w:pPr>
              <w:pStyle w:val="Normal1"/>
              <w:spacing w:line="360" w:lineRule="auto"/>
              <w:jc w:val="center"/>
              <w:rPr>
                <w:bCs/>
              </w:rPr>
            </w:pPr>
            <w:r>
              <w:rPr>
                <w:bCs/>
              </w:rPr>
              <w:t>17</w:t>
            </w:r>
          </w:p>
        </w:tc>
      </w:tr>
      <w:tr w:rsidR="00176A25" w14:paraId="473E138C" w14:textId="77777777" w:rsidTr="0038155A">
        <w:trPr>
          <w:trHeight w:val="567"/>
        </w:trPr>
        <w:tc>
          <w:tcPr>
            <w:tcW w:w="1008" w:type="dxa"/>
          </w:tcPr>
          <w:p w14:paraId="1AF77EA2" w14:textId="77777777" w:rsidR="00176A25" w:rsidRDefault="00176A25" w:rsidP="00C407E4">
            <w:pPr>
              <w:pStyle w:val="Normal1"/>
              <w:spacing w:line="360" w:lineRule="auto"/>
              <w:jc w:val="center"/>
              <w:rPr>
                <w:bCs/>
              </w:rPr>
            </w:pPr>
            <w:r>
              <w:rPr>
                <w:bCs/>
              </w:rPr>
              <w:t>5</w:t>
            </w:r>
          </w:p>
        </w:tc>
        <w:tc>
          <w:tcPr>
            <w:tcW w:w="1080" w:type="dxa"/>
          </w:tcPr>
          <w:p w14:paraId="23C1C892" w14:textId="03A5A2B8" w:rsidR="00176A25" w:rsidRDefault="00176A25" w:rsidP="00C407E4">
            <w:pPr>
              <w:pStyle w:val="Normal1"/>
              <w:spacing w:line="360" w:lineRule="auto"/>
              <w:jc w:val="center"/>
              <w:rPr>
                <w:bCs/>
              </w:rPr>
            </w:pPr>
            <w:r>
              <w:rPr>
                <w:bCs/>
              </w:rPr>
              <w:t>3.</w:t>
            </w:r>
            <w:r w:rsidR="0038155A">
              <w:rPr>
                <w:bCs/>
              </w:rPr>
              <w:t>4</w:t>
            </w:r>
          </w:p>
        </w:tc>
        <w:tc>
          <w:tcPr>
            <w:tcW w:w="6840" w:type="dxa"/>
          </w:tcPr>
          <w:p w14:paraId="5C3859F6" w14:textId="630FFFD8" w:rsidR="00176A25" w:rsidRDefault="00246620" w:rsidP="00C407E4">
            <w:pPr>
              <w:pStyle w:val="Normal1"/>
              <w:spacing w:line="360" w:lineRule="auto"/>
              <w:jc w:val="center"/>
              <w:rPr>
                <w:bCs/>
              </w:rPr>
            </w:pPr>
            <w:r w:rsidRPr="001B1441">
              <w:rPr>
                <w:color w:val="000000" w:themeColor="text1"/>
                <w:sz w:val="28"/>
                <w:szCs w:val="28"/>
              </w:rPr>
              <w:t>Drop size test for various voltage</w:t>
            </w:r>
          </w:p>
        </w:tc>
        <w:tc>
          <w:tcPr>
            <w:tcW w:w="903" w:type="dxa"/>
          </w:tcPr>
          <w:p w14:paraId="78E012CC" w14:textId="4D7E2DC5" w:rsidR="00176A25" w:rsidRDefault="0038155A" w:rsidP="00C407E4">
            <w:pPr>
              <w:pStyle w:val="Normal1"/>
              <w:spacing w:line="360" w:lineRule="auto"/>
              <w:jc w:val="center"/>
              <w:rPr>
                <w:bCs/>
              </w:rPr>
            </w:pPr>
            <w:r>
              <w:rPr>
                <w:bCs/>
              </w:rPr>
              <w:t>18</w:t>
            </w:r>
          </w:p>
        </w:tc>
      </w:tr>
      <w:tr w:rsidR="00176A25" w14:paraId="738C05C0" w14:textId="77777777" w:rsidTr="0038155A">
        <w:trPr>
          <w:trHeight w:val="550"/>
        </w:trPr>
        <w:tc>
          <w:tcPr>
            <w:tcW w:w="1008" w:type="dxa"/>
          </w:tcPr>
          <w:p w14:paraId="3380AA04" w14:textId="77777777" w:rsidR="00176A25" w:rsidRDefault="00176A25" w:rsidP="00C407E4">
            <w:pPr>
              <w:pStyle w:val="Normal1"/>
              <w:spacing w:line="360" w:lineRule="auto"/>
              <w:jc w:val="center"/>
              <w:rPr>
                <w:bCs/>
              </w:rPr>
            </w:pPr>
            <w:r>
              <w:rPr>
                <w:bCs/>
              </w:rPr>
              <w:t>6</w:t>
            </w:r>
          </w:p>
        </w:tc>
        <w:tc>
          <w:tcPr>
            <w:tcW w:w="1080" w:type="dxa"/>
          </w:tcPr>
          <w:p w14:paraId="6A073238" w14:textId="187F7730" w:rsidR="00176A25" w:rsidRDefault="00176A25" w:rsidP="00C407E4">
            <w:pPr>
              <w:pStyle w:val="Normal1"/>
              <w:spacing w:line="360" w:lineRule="auto"/>
              <w:jc w:val="center"/>
              <w:rPr>
                <w:bCs/>
              </w:rPr>
            </w:pPr>
            <w:r>
              <w:rPr>
                <w:bCs/>
              </w:rPr>
              <w:t>3.</w:t>
            </w:r>
            <w:r w:rsidR="0038155A">
              <w:rPr>
                <w:bCs/>
              </w:rPr>
              <w:t>5</w:t>
            </w:r>
          </w:p>
        </w:tc>
        <w:tc>
          <w:tcPr>
            <w:tcW w:w="6840" w:type="dxa"/>
          </w:tcPr>
          <w:p w14:paraId="311E7539" w14:textId="3BE82EB9" w:rsidR="00176A25" w:rsidRDefault="00246620" w:rsidP="00C407E4">
            <w:pPr>
              <w:pStyle w:val="Normal1"/>
              <w:spacing w:line="360" w:lineRule="auto"/>
              <w:jc w:val="center"/>
              <w:rPr>
                <w:bCs/>
              </w:rPr>
            </w:pPr>
            <w:r w:rsidRPr="00E42ABE">
              <w:rPr>
                <w:color w:val="000000" w:themeColor="text1"/>
                <w:sz w:val="28"/>
                <w:szCs w:val="28"/>
              </w:rPr>
              <w:t>Charge to mass ratio for various voltage</w:t>
            </w:r>
          </w:p>
        </w:tc>
        <w:tc>
          <w:tcPr>
            <w:tcW w:w="903" w:type="dxa"/>
          </w:tcPr>
          <w:p w14:paraId="7883CE3D" w14:textId="5591E334" w:rsidR="00176A25" w:rsidRDefault="0038155A" w:rsidP="00C407E4">
            <w:pPr>
              <w:pStyle w:val="Normal1"/>
              <w:spacing w:line="360" w:lineRule="auto"/>
              <w:jc w:val="center"/>
              <w:rPr>
                <w:bCs/>
              </w:rPr>
            </w:pPr>
            <w:r>
              <w:rPr>
                <w:bCs/>
              </w:rPr>
              <w:t>19</w:t>
            </w:r>
          </w:p>
        </w:tc>
      </w:tr>
      <w:tr w:rsidR="0038155A" w14:paraId="4954649C" w14:textId="77777777" w:rsidTr="0038155A">
        <w:trPr>
          <w:trHeight w:val="550"/>
        </w:trPr>
        <w:tc>
          <w:tcPr>
            <w:tcW w:w="1008" w:type="dxa"/>
          </w:tcPr>
          <w:p w14:paraId="6A66ED0A" w14:textId="0F8F7B48" w:rsidR="0038155A" w:rsidRDefault="0038155A" w:rsidP="00C407E4">
            <w:pPr>
              <w:pStyle w:val="Normal1"/>
              <w:spacing w:line="360" w:lineRule="auto"/>
              <w:jc w:val="center"/>
              <w:rPr>
                <w:bCs/>
              </w:rPr>
            </w:pPr>
            <w:r>
              <w:rPr>
                <w:bCs/>
              </w:rPr>
              <w:t>7</w:t>
            </w:r>
          </w:p>
        </w:tc>
        <w:tc>
          <w:tcPr>
            <w:tcW w:w="1080" w:type="dxa"/>
          </w:tcPr>
          <w:p w14:paraId="09A097A4" w14:textId="5B38F3C9" w:rsidR="0038155A" w:rsidRDefault="0038155A" w:rsidP="00C407E4">
            <w:pPr>
              <w:pStyle w:val="Normal1"/>
              <w:spacing w:line="360" w:lineRule="auto"/>
              <w:jc w:val="center"/>
              <w:rPr>
                <w:bCs/>
              </w:rPr>
            </w:pPr>
            <w:r>
              <w:rPr>
                <w:bCs/>
              </w:rPr>
              <w:t>3.6</w:t>
            </w:r>
          </w:p>
        </w:tc>
        <w:tc>
          <w:tcPr>
            <w:tcW w:w="6840" w:type="dxa"/>
          </w:tcPr>
          <w:p w14:paraId="70E61D7B" w14:textId="63FEA20C" w:rsidR="0038155A" w:rsidRPr="00E42ABE" w:rsidRDefault="0038155A" w:rsidP="00C407E4">
            <w:pPr>
              <w:pStyle w:val="Normal1"/>
              <w:spacing w:line="360" w:lineRule="auto"/>
              <w:jc w:val="center"/>
              <w:rPr>
                <w:color w:val="000000" w:themeColor="text1"/>
                <w:sz w:val="28"/>
                <w:szCs w:val="28"/>
              </w:rPr>
            </w:pPr>
            <w:r>
              <w:rPr>
                <w:color w:val="000000" w:themeColor="text1"/>
                <w:sz w:val="28"/>
                <w:szCs w:val="28"/>
              </w:rPr>
              <w:t>C</w:t>
            </w:r>
            <w:r w:rsidRPr="00E42ABE">
              <w:rPr>
                <w:color w:val="000000" w:themeColor="text1"/>
                <w:sz w:val="28"/>
                <w:szCs w:val="28"/>
              </w:rPr>
              <w:t>ircuit implementation</w:t>
            </w:r>
          </w:p>
        </w:tc>
        <w:tc>
          <w:tcPr>
            <w:tcW w:w="903" w:type="dxa"/>
          </w:tcPr>
          <w:p w14:paraId="4705ECA6" w14:textId="28EFC934" w:rsidR="0038155A" w:rsidRDefault="0038155A" w:rsidP="00C407E4">
            <w:pPr>
              <w:pStyle w:val="Normal1"/>
              <w:spacing w:line="360" w:lineRule="auto"/>
              <w:jc w:val="center"/>
              <w:rPr>
                <w:bCs/>
              </w:rPr>
            </w:pPr>
            <w:r>
              <w:rPr>
                <w:bCs/>
              </w:rPr>
              <w:t>20</w:t>
            </w:r>
          </w:p>
        </w:tc>
      </w:tr>
      <w:tr w:rsidR="0038155A" w14:paraId="47F0157F" w14:textId="77777777" w:rsidTr="0038155A">
        <w:trPr>
          <w:trHeight w:val="550"/>
        </w:trPr>
        <w:tc>
          <w:tcPr>
            <w:tcW w:w="1008" w:type="dxa"/>
          </w:tcPr>
          <w:p w14:paraId="4BFD5927" w14:textId="54C16266" w:rsidR="0038155A" w:rsidRDefault="0038155A" w:rsidP="00C407E4">
            <w:pPr>
              <w:pStyle w:val="Normal1"/>
              <w:spacing w:line="360" w:lineRule="auto"/>
              <w:jc w:val="center"/>
              <w:rPr>
                <w:bCs/>
              </w:rPr>
            </w:pPr>
            <w:r>
              <w:rPr>
                <w:bCs/>
              </w:rPr>
              <w:t>8</w:t>
            </w:r>
          </w:p>
        </w:tc>
        <w:tc>
          <w:tcPr>
            <w:tcW w:w="1080" w:type="dxa"/>
          </w:tcPr>
          <w:p w14:paraId="5151FDB7" w14:textId="0EF765F0" w:rsidR="0038155A" w:rsidRDefault="0038155A" w:rsidP="00C407E4">
            <w:pPr>
              <w:pStyle w:val="Normal1"/>
              <w:spacing w:line="360" w:lineRule="auto"/>
              <w:jc w:val="center"/>
              <w:rPr>
                <w:bCs/>
              </w:rPr>
            </w:pPr>
            <w:r>
              <w:rPr>
                <w:bCs/>
              </w:rPr>
              <w:t>3.7</w:t>
            </w:r>
          </w:p>
        </w:tc>
        <w:tc>
          <w:tcPr>
            <w:tcW w:w="6840" w:type="dxa"/>
          </w:tcPr>
          <w:p w14:paraId="517F396F" w14:textId="0D107C70" w:rsidR="0038155A" w:rsidRPr="00E42ABE" w:rsidRDefault="0038155A" w:rsidP="00C407E4">
            <w:pPr>
              <w:pStyle w:val="Normal1"/>
              <w:spacing w:line="360" w:lineRule="auto"/>
              <w:jc w:val="center"/>
              <w:rPr>
                <w:color w:val="000000" w:themeColor="text1"/>
                <w:sz w:val="28"/>
                <w:szCs w:val="28"/>
              </w:rPr>
            </w:pPr>
            <w:r w:rsidRPr="00311073">
              <w:rPr>
                <w:color w:val="000000" w:themeColor="text1"/>
                <w:sz w:val="28"/>
                <w:szCs w:val="28"/>
              </w:rPr>
              <w:t>Deployment of circuit o</w:t>
            </w:r>
            <w:r>
              <w:rPr>
                <w:color w:val="000000" w:themeColor="text1"/>
                <w:sz w:val="28"/>
                <w:szCs w:val="28"/>
              </w:rPr>
              <w:t>n</w:t>
            </w:r>
            <w:r w:rsidRPr="00311073">
              <w:rPr>
                <w:color w:val="000000" w:themeColor="text1"/>
                <w:sz w:val="28"/>
                <w:szCs w:val="28"/>
              </w:rPr>
              <w:t xml:space="preserve"> </w:t>
            </w:r>
            <w:r>
              <w:rPr>
                <w:color w:val="000000" w:themeColor="text1"/>
                <w:sz w:val="28"/>
                <w:szCs w:val="28"/>
              </w:rPr>
              <w:t>sprayer</w:t>
            </w:r>
          </w:p>
        </w:tc>
        <w:tc>
          <w:tcPr>
            <w:tcW w:w="903" w:type="dxa"/>
          </w:tcPr>
          <w:p w14:paraId="18CB3D01" w14:textId="22CD1213" w:rsidR="0038155A" w:rsidRDefault="0038155A" w:rsidP="00C407E4">
            <w:pPr>
              <w:pStyle w:val="Normal1"/>
              <w:spacing w:line="360" w:lineRule="auto"/>
              <w:jc w:val="center"/>
              <w:rPr>
                <w:bCs/>
              </w:rPr>
            </w:pPr>
            <w:r>
              <w:rPr>
                <w:bCs/>
              </w:rPr>
              <w:t>21</w:t>
            </w:r>
          </w:p>
        </w:tc>
      </w:tr>
      <w:tr w:rsidR="0038155A" w14:paraId="50464208" w14:textId="77777777" w:rsidTr="0038155A">
        <w:trPr>
          <w:trHeight w:val="550"/>
        </w:trPr>
        <w:tc>
          <w:tcPr>
            <w:tcW w:w="1008" w:type="dxa"/>
          </w:tcPr>
          <w:p w14:paraId="293D8DC1" w14:textId="0E79382D" w:rsidR="0038155A" w:rsidRDefault="0038155A" w:rsidP="00C407E4">
            <w:pPr>
              <w:pStyle w:val="Normal1"/>
              <w:spacing w:line="360" w:lineRule="auto"/>
              <w:jc w:val="center"/>
              <w:rPr>
                <w:bCs/>
              </w:rPr>
            </w:pPr>
            <w:r>
              <w:rPr>
                <w:bCs/>
              </w:rPr>
              <w:t>9</w:t>
            </w:r>
          </w:p>
        </w:tc>
        <w:tc>
          <w:tcPr>
            <w:tcW w:w="1080" w:type="dxa"/>
          </w:tcPr>
          <w:p w14:paraId="3973E5B4" w14:textId="0EAA20F3" w:rsidR="0038155A" w:rsidRDefault="0038155A" w:rsidP="00C407E4">
            <w:pPr>
              <w:pStyle w:val="Normal1"/>
              <w:spacing w:line="360" w:lineRule="auto"/>
              <w:jc w:val="center"/>
              <w:rPr>
                <w:bCs/>
              </w:rPr>
            </w:pPr>
            <w:r>
              <w:rPr>
                <w:bCs/>
              </w:rPr>
              <w:t>3.8</w:t>
            </w:r>
          </w:p>
        </w:tc>
        <w:tc>
          <w:tcPr>
            <w:tcW w:w="6840" w:type="dxa"/>
          </w:tcPr>
          <w:p w14:paraId="2E3FF3E6" w14:textId="1515376E" w:rsidR="0038155A" w:rsidRPr="00E42ABE" w:rsidRDefault="0038155A" w:rsidP="0038155A">
            <w:pPr>
              <w:spacing w:line="360" w:lineRule="auto"/>
              <w:jc w:val="center"/>
              <w:rPr>
                <w:color w:val="000000" w:themeColor="text1"/>
                <w:sz w:val="28"/>
                <w:szCs w:val="28"/>
                <w:lang w:eastAsia="en-IN"/>
              </w:rPr>
            </w:pPr>
            <w:r w:rsidRPr="00311073">
              <w:rPr>
                <w:color w:val="000000" w:themeColor="text1"/>
                <w:sz w:val="28"/>
                <w:szCs w:val="28"/>
                <w:lang w:eastAsia="en-IN"/>
              </w:rPr>
              <w:t xml:space="preserve">Implementation of circuit on </w:t>
            </w:r>
            <w:r>
              <w:rPr>
                <w:color w:val="000000" w:themeColor="text1"/>
                <w:sz w:val="28"/>
                <w:szCs w:val="28"/>
                <w:lang w:eastAsia="en-IN"/>
              </w:rPr>
              <w:t xml:space="preserve">sprayer </w:t>
            </w:r>
            <w:r w:rsidRPr="00311073">
              <w:rPr>
                <w:color w:val="000000" w:themeColor="text1"/>
                <w:sz w:val="28"/>
                <w:szCs w:val="28"/>
                <w:lang w:eastAsia="en-IN"/>
              </w:rPr>
              <w:t>handle</w:t>
            </w:r>
          </w:p>
        </w:tc>
        <w:tc>
          <w:tcPr>
            <w:tcW w:w="903" w:type="dxa"/>
          </w:tcPr>
          <w:p w14:paraId="667C794C" w14:textId="6A8DA297" w:rsidR="0038155A" w:rsidRDefault="0038155A" w:rsidP="00C407E4">
            <w:pPr>
              <w:pStyle w:val="Normal1"/>
              <w:spacing w:line="360" w:lineRule="auto"/>
              <w:jc w:val="center"/>
              <w:rPr>
                <w:bCs/>
              </w:rPr>
            </w:pPr>
            <w:r>
              <w:rPr>
                <w:bCs/>
              </w:rPr>
              <w:t>22</w:t>
            </w:r>
          </w:p>
        </w:tc>
      </w:tr>
      <w:tr w:rsidR="0038155A" w14:paraId="1D440C2C" w14:textId="77777777" w:rsidTr="0038155A">
        <w:trPr>
          <w:trHeight w:val="550"/>
        </w:trPr>
        <w:tc>
          <w:tcPr>
            <w:tcW w:w="1008" w:type="dxa"/>
          </w:tcPr>
          <w:p w14:paraId="32EE1127" w14:textId="7625E53A" w:rsidR="0038155A" w:rsidRDefault="0038155A" w:rsidP="00C407E4">
            <w:pPr>
              <w:pStyle w:val="Normal1"/>
              <w:spacing w:line="360" w:lineRule="auto"/>
              <w:jc w:val="center"/>
              <w:rPr>
                <w:bCs/>
              </w:rPr>
            </w:pPr>
            <w:r>
              <w:rPr>
                <w:bCs/>
              </w:rPr>
              <w:t>10</w:t>
            </w:r>
          </w:p>
        </w:tc>
        <w:tc>
          <w:tcPr>
            <w:tcW w:w="1080" w:type="dxa"/>
          </w:tcPr>
          <w:p w14:paraId="7214DB2F" w14:textId="0893D339" w:rsidR="0038155A" w:rsidRDefault="0038155A" w:rsidP="00C407E4">
            <w:pPr>
              <w:pStyle w:val="Normal1"/>
              <w:spacing w:line="360" w:lineRule="auto"/>
              <w:jc w:val="center"/>
              <w:rPr>
                <w:bCs/>
              </w:rPr>
            </w:pPr>
            <w:r>
              <w:rPr>
                <w:bCs/>
              </w:rPr>
              <w:t>3.9</w:t>
            </w:r>
          </w:p>
        </w:tc>
        <w:tc>
          <w:tcPr>
            <w:tcW w:w="6840" w:type="dxa"/>
          </w:tcPr>
          <w:p w14:paraId="252987FF" w14:textId="2ED4D2A4" w:rsidR="0038155A" w:rsidRPr="00E42ABE" w:rsidRDefault="0038155A" w:rsidP="0038155A">
            <w:pPr>
              <w:spacing w:line="360" w:lineRule="auto"/>
              <w:jc w:val="center"/>
              <w:rPr>
                <w:color w:val="000000" w:themeColor="text1"/>
                <w:sz w:val="28"/>
                <w:szCs w:val="28"/>
                <w:lang w:eastAsia="en-IN"/>
              </w:rPr>
            </w:pPr>
            <w:r w:rsidRPr="0038155A">
              <w:rPr>
                <w:color w:val="000000" w:themeColor="text1"/>
                <w:sz w:val="28"/>
                <w:szCs w:val="28"/>
                <w:lang w:eastAsia="en-IN"/>
              </w:rPr>
              <w:t>Circuit simulation</w:t>
            </w:r>
          </w:p>
        </w:tc>
        <w:tc>
          <w:tcPr>
            <w:tcW w:w="903" w:type="dxa"/>
          </w:tcPr>
          <w:p w14:paraId="45530718" w14:textId="57F708A8" w:rsidR="0038155A" w:rsidRDefault="0038155A" w:rsidP="00C407E4">
            <w:pPr>
              <w:pStyle w:val="Normal1"/>
              <w:spacing w:line="360" w:lineRule="auto"/>
              <w:jc w:val="center"/>
              <w:rPr>
                <w:bCs/>
              </w:rPr>
            </w:pPr>
            <w:r>
              <w:rPr>
                <w:bCs/>
              </w:rPr>
              <w:t>23</w:t>
            </w:r>
          </w:p>
        </w:tc>
      </w:tr>
      <w:tr w:rsidR="0038155A" w14:paraId="2F46165E" w14:textId="77777777" w:rsidTr="0038155A">
        <w:trPr>
          <w:trHeight w:val="550"/>
        </w:trPr>
        <w:tc>
          <w:tcPr>
            <w:tcW w:w="1008" w:type="dxa"/>
          </w:tcPr>
          <w:p w14:paraId="70F03740" w14:textId="44387BEE" w:rsidR="0038155A" w:rsidRDefault="0038155A" w:rsidP="00C407E4">
            <w:pPr>
              <w:pStyle w:val="Normal1"/>
              <w:spacing w:line="360" w:lineRule="auto"/>
              <w:jc w:val="center"/>
              <w:rPr>
                <w:bCs/>
              </w:rPr>
            </w:pPr>
            <w:r>
              <w:rPr>
                <w:bCs/>
              </w:rPr>
              <w:t>11</w:t>
            </w:r>
          </w:p>
        </w:tc>
        <w:tc>
          <w:tcPr>
            <w:tcW w:w="1080" w:type="dxa"/>
          </w:tcPr>
          <w:p w14:paraId="4A84826B" w14:textId="0954594D" w:rsidR="0038155A" w:rsidRDefault="0038155A" w:rsidP="00C407E4">
            <w:pPr>
              <w:pStyle w:val="Normal1"/>
              <w:spacing w:line="360" w:lineRule="auto"/>
              <w:jc w:val="center"/>
              <w:rPr>
                <w:bCs/>
              </w:rPr>
            </w:pPr>
            <w:r>
              <w:rPr>
                <w:bCs/>
              </w:rPr>
              <w:t>3.10</w:t>
            </w:r>
          </w:p>
        </w:tc>
        <w:tc>
          <w:tcPr>
            <w:tcW w:w="6840" w:type="dxa"/>
          </w:tcPr>
          <w:p w14:paraId="588C1990" w14:textId="574D5B67" w:rsidR="0038155A" w:rsidRPr="0038155A" w:rsidRDefault="0038155A" w:rsidP="0038155A">
            <w:pPr>
              <w:spacing w:line="360" w:lineRule="auto"/>
              <w:jc w:val="center"/>
              <w:rPr>
                <w:color w:val="000000" w:themeColor="text1"/>
                <w:sz w:val="28"/>
                <w:szCs w:val="28"/>
                <w:lang w:eastAsia="en-IN"/>
              </w:rPr>
            </w:pPr>
            <w:r>
              <w:rPr>
                <w:lang w:val="en-IN" w:eastAsia="en-IN"/>
              </w:rPr>
              <w:t>PCB implementation</w:t>
            </w:r>
          </w:p>
        </w:tc>
        <w:tc>
          <w:tcPr>
            <w:tcW w:w="903" w:type="dxa"/>
          </w:tcPr>
          <w:p w14:paraId="11BD8939" w14:textId="0732AD84" w:rsidR="0038155A" w:rsidRDefault="0038155A" w:rsidP="00C407E4">
            <w:pPr>
              <w:pStyle w:val="Normal1"/>
              <w:spacing w:line="360" w:lineRule="auto"/>
              <w:jc w:val="center"/>
              <w:rPr>
                <w:bCs/>
              </w:rPr>
            </w:pPr>
            <w:r>
              <w:rPr>
                <w:bCs/>
              </w:rPr>
              <w:t>24</w:t>
            </w:r>
          </w:p>
        </w:tc>
      </w:tr>
      <w:tr w:rsidR="0038155A" w14:paraId="44A3DDC4" w14:textId="77777777" w:rsidTr="0038155A">
        <w:trPr>
          <w:trHeight w:val="550"/>
        </w:trPr>
        <w:tc>
          <w:tcPr>
            <w:tcW w:w="1008" w:type="dxa"/>
          </w:tcPr>
          <w:p w14:paraId="2E434455" w14:textId="391E6FA2" w:rsidR="0038155A" w:rsidRDefault="0038155A" w:rsidP="00C407E4">
            <w:pPr>
              <w:pStyle w:val="Normal1"/>
              <w:spacing w:line="360" w:lineRule="auto"/>
              <w:jc w:val="center"/>
              <w:rPr>
                <w:bCs/>
              </w:rPr>
            </w:pPr>
            <w:r>
              <w:rPr>
                <w:bCs/>
              </w:rPr>
              <w:t>12</w:t>
            </w:r>
          </w:p>
        </w:tc>
        <w:tc>
          <w:tcPr>
            <w:tcW w:w="1080" w:type="dxa"/>
          </w:tcPr>
          <w:p w14:paraId="65A137AF" w14:textId="64C205B9" w:rsidR="0038155A" w:rsidRDefault="0038155A" w:rsidP="00C407E4">
            <w:pPr>
              <w:pStyle w:val="Normal1"/>
              <w:spacing w:line="360" w:lineRule="auto"/>
              <w:jc w:val="center"/>
              <w:rPr>
                <w:bCs/>
              </w:rPr>
            </w:pPr>
            <w:r>
              <w:rPr>
                <w:bCs/>
              </w:rPr>
              <w:t>3.11</w:t>
            </w:r>
          </w:p>
        </w:tc>
        <w:tc>
          <w:tcPr>
            <w:tcW w:w="6840" w:type="dxa"/>
          </w:tcPr>
          <w:p w14:paraId="74E2275D" w14:textId="4B560E96" w:rsidR="0038155A" w:rsidRPr="0038155A" w:rsidRDefault="0038155A" w:rsidP="0038155A">
            <w:pPr>
              <w:tabs>
                <w:tab w:val="left" w:pos="3420"/>
              </w:tabs>
              <w:jc w:val="center"/>
              <w:rPr>
                <w:lang w:eastAsia="en-IN"/>
              </w:rPr>
            </w:pPr>
            <w:r>
              <w:rPr>
                <w:lang w:eastAsia="en-IN"/>
              </w:rPr>
              <w:t>Test Result</w:t>
            </w:r>
          </w:p>
        </w:tc>
        <w:tc>
          <w:tcPr>
            <w:tcW w:w="903" w:type="dxa"/>
          </w:tcPr>
          <w:p w14:paraId="230CFF1E" w14:textId="69E8A610" w:rsidR="0038155A" w:rsidRDefault="0038155A" w:rsidP="00C407E4">
            <w:pPr>
              <w:pStyle w:val="Normal1"/>
              <w:spacing w:line="360" w:lineRule="auto"/>
              <w:jc w:val="center"/>
              <w:rPr>
                <w:bCs/>
              </w:rPr>
            </w:pPr>
            <w:r>
              <w:rPr>
                <w:bCs/>
              </w:rPr>
              <w:t>25</w:t>
            </w:r>
          </w:p>
        </w:tc>
      </w:tr>
    </w:tbl>
    <w:p w14:paraId="5DC57FDF" w14:textId="77777777" w:rsidR="00176A25" w:rsidRDefault="00176A25" w:rsidP="00176A25">
      <w:pPr>
        <w:pStyle w:val="Normal1"/>
        <w:spacing w:line="360" w:lineRule="auto"/>
        <w:jc w:val="center"/>
        <w:rPr>
          <w:b/>
          <w:sz w:val="28"/>
          <w:szCs w:val="28"/>
        </w:rPr>
      </w:pPr>
    </w:p>
    <w:p w14:paraId="0A0B8057" w14:textId="7CC78837" w:rsidR="0093389F" w:rsidRPr="006A7285" w:rsidRDefault="0093389F" w:rsidP="006F7D93">
      <w:pPr>
        <w:spacing w:line="360" w:lineRule="auto"/>
        <w:jc w:val="both"/>
        <w:rPr>
          <w:lang w:eastAsia="en-IN"/>
        </w:rPr>
      </w:pPr>
    </w:p>
    <w:p w14:paraId="3DAB9D9B" w14:textId="77777777" w:rsidR="0093389F" w:rsidRPr="006A7285" w:rsidRDefault="0093389F" w:rsidP="006F7D93">
      <w:pPr>
        <w:jc w:val="both"/>
        <w:rPr>
          <w:sz w:val="28"/>
          <w:szCs w:val="28"/>
          <w:lang w:eastAsia="en-IN"/>
        </w:rPr>
      </w:pPr>
    </w:p>
    <w:p w14:paraId="49C55BB6" w14:textId="77777777" w:rsidR="003817F9" w:rsidRPr="006A7285" w:rsidRDefault="003817F9" w:rsidP="006F7D93">
      <w:pPr>
        <w:spacing w:line="360" w:lineRule="auto"/>
        <w:jc w:val="both"/>
        <w:rPr>
          <w:sz w:val="28"/>
          <w:szCs w:val="28"/>
          <w:lang w:eastAsia="en-IN"/>
        </w:rPr>
        <w:sectPr w:rsidR="003817F9" w:rsidRPr="006A7285" w:rsidSect="00C910B3">
          <w:pgSz w:w="11907" w:h="16839"/>
          <w:pgMar w:top="1440" w:right="1440" w:bottom="1440" w:left="1440" w:header="720" w:footer="720" w:gutter="0"/>
          <w:pgNumType w:start="1"/>
          <w:cols w:space="720"/>
        </w:sectPr>
      </w:pPr>
    </w:p>
    <w:p w14:paraId="335C273D" w14:textId="71371267" w:rsidR="00BF4026" w:rsidRPr="006A7285" w:rsidRDefault="00000000" w:rsidP="00176A25">
      <w:pPr>
        <w:jc w:val="center"/>
        <w:rPr>
          <w:b/>
          <w:bCs/>
          <w:sz w:val="32"/>
          <w:szCs w:val="32"/>
          <w:lang w:eastAsia="en-IN"/>
        </w:rPr>
      </w:pPr>
      <w:r w:rsidRPr="006A7285">
        <w:rPr>
          <w:b/>
          <w:bCs/>
          <w:sz w:val="32"/>
          <w:szCs w:val="32"/>
          <w:lang w:eastAsia="en-IN"/>
        </w:rPr>
        <w:lastRenderedPageBreak/>
        <w:t>CHAPTER 1</w:t>
      </w:r>
    </w:p>
    <w:p w14:paraId="715A2BFE" w14:textId="77777777" w:rsidR="00BF4026" w:rsidRPr="006A7285" w:rsidRDefault="00000000" w:rsidP="006F7D93">
      <w:pPr>
        <w:jc w:val="both"/>
        <w:rPr>
          <w:b/>
          <w:bCs/>
          <w:sz w:val="32"/>
          <w:szCs w:val="32"/>
          <w:lang w:eastAsia="en-IN"/>
        </w:rPr>
      </w:pPr>
      <w:r w:rsidRPr="006A7285">
        <w:rPr>
          <w:b/>
          <w:bCs/>
          <w:sz w:val="32"/>
          <w:szCs w:val="32"/>
          <w:lang w:eastAsia="en-IN"/>
        </w:rPr>
        <w:t xml:space="preserve">                                       INTRODUCTION</w:t>
      </w:r>
    </w:p>
    <w:p w14:paraId="2B56B180" w14:textId="77777777" w:rsidR="00EA2F01" w:rsidRDefault="00EA2F01" w:rsidP="006F7D93">
      <w:pPr>
        <w:jc w:val="both"/>
        <w:rPr>
          <w:b/>
          <w:bCs/>
          <w:sz w:val="28"/>
          <w:szCs w:val="28"/>
          <w:lang w:eastAsia="en-IN"/>
        </w:rPr>
      </w:pPr>
    </w:p>
    <w:p w14:paraId="37E449A7" w14:textId="77777777" w:rsidR="00EA2F01" w:rsidRPr="006A7285" w:rsidRDefault="00EA2F01" w:rsidP="006F7D93">
      <w:pPr>
        <w:jc w:val="both"/>
        <w:rPr>
          <w:b/>
          <w:bCs/>
          <w:sz w:val="28"/>
          <w:szCs w:val="28"/>
          <w:lang w:eastAsia="en-IN"/>
        </w:rPr>
      </w:pPr>
    </w:p>
    <w:p w14:paraId="4BEA5074" w14:textId="77777777" w:rsidR="00BF4026" w:rsidRPr="00EA2F01" w:rsidRDefault="00000000" w:rsidP="006F7D93">
      <w:pPr>
        <w:numPr>
          <w:ilvl w:val="1"/>
          <w:numId w:val="2"/>
        </w:numPr>
        <w:spacing w:after="200" w:line="276" w:lineRule="auto"/>
        <w:contextualSpacing/>
        <w:jc w:val="both"/>
        <w:rPr>
          <w:b/>
          <w:bCs/>
          <w:sz w:val="28"/>
          <w:szCs w:val="28"/>
        </w:rPr>
      </w:pPr>
      <w:r w:rsidRPr="006A7285">
        <w:rPr>
          <w:b/>
          <w:bCs/>
          <w:sz w:val="28"/>
          <w:szCs w:val="28"/>
        </w:rPr>
        <w:t>Introduction</w:t>
      </w:r>
    </w:p>
    <w:p w14:paraId="771D423C" w14:textId="77777777" w:rsidR="00453183" w:rsidRDefault="00000000" w:rsidP="001F4996">
      <w:pPr>
        <w:spacing w:line="360" w:lineRule="auto"/>
        <w:jc w:val="both"/>
        <w:rPr>
          <w:lang w:eastAsia="en-IN"/>
        </w:rPr>
      </w:pPr>
      <w:r>
        <w:rPr>
          <w:lang w:eastAsia="en-IN"/>
        </w:rPr>
        <w:t>Modern agriculture largely relies on the use of pesticides to protect crops from harmful pests and diseases. However, traditional spraying methods often result in inefficiency, excessive use of chemicals, environmental damage and high health risks for farmers. Electrostatic spray technology has emerged as a solution to these challenges. The purpose of this project is to provide an overview of electrostatic pesticide spray systems and discuss their benefits, applications and importance in agriculture.</w:t>
      </w:r>
    </w:p>
    <w:p w14:paraId="3882FEAB" w14:textId="77777777" w:rsidR="00453183" w:rsidRDefault="00000000" w:rsidP="001F4996">
      <w:pPr>
        <w:spacing w:line="360" w:lineRule="auto"/>
        <w:jc w:val="both"/>
        <w:rPr>
          <w:lang w:eastAsia="en-IN"/>
        </w:rPr>
      </w:pPr>
      <w:r>
        <w:rPr>
          <w:lang w:eastAsia="en-IN"/>
        </w:rPr>
        <w:t>Conventional spraying techniques using air-based sprays or hydraulic nozzles result in uneven distribution of droplets, increasing the risk of pesticide movement in random directions and the use of larger amounts of pesticide. In contrast, electrostatic spraying uses electrostatic principles to control the spreading of droplets. Positively charged pesticide droplets are attracted to negatively charged plant surfaces, increasing attachment and minimizing waste. This project describes the components and operation of electrostatic spray systems, highlighting benefits such as reduced pesticide use, environmental impact and improved crop protection. Various agricultural applications such as greenhouse cultivation and orchard are also being explored.</w:t>
      </w:r>
    </w:p>
    <w:p w14:paraId="1470BE2A" w14:textId="77777777" w:rsidR="00453183" w:rsidRDefault="00000000" w:rsidP="001F4996">
      <w:pPr>
        <w:spacing w:line="360" w:lineRule="auto"/>
        <w:jc w:val="both"/>
        <w:rPr>
          <w:lang w:eastAsia="en-IN"/>
        </w:rPr>
      </w:pPr>
      <w:r>
        <w:rPr>
          <w:lang w:eastAsia="en-IN"/>
        </w:rPr>
        <w:t>As agriculture requires sustainable solutions, the electrostatic pesticide spraying system plays an important role. This project explores its role in reducing pesticide use, which benefits farmers and the environment. The electrostatic pesticide spraying system represents a revolutionary approach to pesticide spraying in agriculture. This project explores its reasons, potential benefits and practical applications. Using electrostatic charges to ensure thorough coverage and adhesion, this system minimizes the need for pesticides, improves insect control and reduces environmental impact.</w:t>
      </w:r>
    </w:p>
    <w:p w14:paraId="443C1525" w14:textId="77777777" w:rsidR="00F555DB" w:rsidRPr="006A7285" w:rsidRDefault="00000000" w:rsidP="001F4996">
      <w:pPr>
        <w:spacing w:line="360" w:lineRule="auto"/>
        <w:jc w:val="both"/>
        <w:rPr>
          <w:color w:val="000000" w:themeColor="text1"/>
          <w:lang w:eastAsia="en-IN"/>
        </w:rPr>
      </w:pPr>
      <w:r>
        <w:rPr>
          <w:lang w:eastAsia="en-IN"/>
        </w:rPr>
        <w:t>The high voltage charger charges the insecticide. Typically, when droplets begin to form, an electrode placed near the atomizing nozzle induces a charge. Depending on which direction the direct current is applied, a strong electrostatic field can transfer a positive or negative charge. Imagine a droplet that is negatively charged. It now has its own field that guides it to land on electrically neutral surfaces. As the drop approaches the object, the electrons moving on its surface are directed and repel the negative charge of the drop. This creates a relatively positive charge on the surface of the object, which attracts the droplet.</w:t>
      </w:r>
    </w:p>
    <w:p w14:paraId="5003F5A5" w14:textId="77777777" w:rsidR="00BF4026" w:rsidRPr="00EA2F01" w:rsidRDefault="00000000" w:rsidP="00F555DB">
      <w:pPr>
        <w:numPr>
          <w:ilvl w:val="1"/>
          <w:numId w:val="2"/>
        </w:numPr>
        <w:spacing w:after="200" w:line="360" w:lineRule="auto"/>
        <w:contextualSpacing/>
        <w:jc w:val="both"/>
        <w:rPr>
          <w:b/>
          <w:bCs/>
          <w:color w:val="000000" w:themeColor="text1"/>
          <w:sz w:val="28"/>
          <w:szCs w:val="28"/>
        </w:rPr>
      </w:pPr>
      <w:r w:rsidRPr="006A7285">
        <w:rPr>
          <w:b/>
          <w:bCs/>
          <w:color w:val="000000" w:themeColor="text1"/>
          <w:sz w:val="28"/>
          <w:szCs w:val="28"/>
        </w:rPr>
        <w:lastRenderedPageBreak/>
        <w:t>Need of Project</w:t>
      </w:r>
    </w:p>
    <w:p w14:paraId="42F3A68A" w14:textId="77777777" w:rsidR="00EA2F01" w:rsidRDefault="00000000" w:rsidP="001F4996">
      <w:pPr>
        <w:spacing w:line="360" w:lineRule="auto"/>
        <w:jc w:val="both"/>
        <w:rPr>
          <w:lang w:eastAsia="en-IN"/>
        </w:rPr>
      </w:pPr>
      <w:r>
        <w:rPr>
          <w:lang w:eastAsia="en-IN"/>
        </w:rPr>
        <w:t xml:space="preserve">In order to meet the demand of </w:t>
      </w:r>
      <w:proofErr w:type="spellStart"/>
      <w:r w:rsidR="0008051F">
        <w:rPr>
          <w:lang w:eastAsia="en-IN"/>
        </w:rPr>
        <w:t>todays</w:t>
      </w:r>
      <w:proofErr w:type="spellEnd"/>
      <w:r w:rsidR="0008051F">
        <w:rPr>
          <w:lang w:eastAsia="en-IN"/>
        </w:rPr>
        <w:t xml:space="preserve"> </w:t>
      </w:r>
      <w:r>
        <w:rPr>
          <w:lang w:eastAsia="en-IN"/>
        </w:rPr>
        <w:t xml:space="preserve">agriculture </w:t>
      </w:r>
      <w:r w:rsidR="0008051F">
        <w:rPr>
          <w:lang w:eastAsia="en-IN"/>
        </w:rPr>
        <w:t xml:space="preserve">need </w:t>
      </w:r>
      <w:r>
        <w:rPr>
          <w:lang w:eastAsia="en-IN"/>
        </w:rPr>
        <w:t xml:space="preserve">for more economical, ecologically friendly, and efficient pesticide application techniques, electrostatic spraying systems </w:t>
      </w:r>
      <w:r w:rsidR="0008051F">
        <w:rPr>
          <w:lang w:eastAsia="en-IN"/>
        </w:rPr>
        <w:t xml:space="preserve">are </w:t>
      </w:r>
      <w:r>
        <w:rPr>
          <w:lang w:eastAsia="en-IN"/>
        </w:rPr>
        <w:t xml:space="preserve">adopted. These technologies are </w:t>
      </w:r>
      <w:r w:rsidR="0008051F">
        <w:rPr>
          <w:lang w:eastAsia="en-IN"/>
        </w:rPr>
        <w:t>important</w:t>
      </w:r>
      <w:r>
        <w:rPr>
          <w:lang w:eastAsia="en-IN"/>
        </w:rPr>
        <w:t xml:space="preserve"> for en</w:t>
      </w:r>
      <w:r w:rsidR="0008051F">
        <w:rPr>
          <w:lang w:eastAsia="en-IN"/>
        </w:rPr>
        <w:t>hancing</w:t>
      </w:r>
      <w:r>
        <w:rPr>
          <w:lang w:eastAsia="en-IN"/>
        </w:rPr>
        <w:t xml:space="preserve"> sustainable pest</w:t>
      </w:r>
      <w:r w:rsidR="0008051F">
        <w:rPr>
          <w:lang w:eastAsia="en-IN"/>
        </w:rPr>
        <w:t xml:space="preserve"> </w:t>
      </w:r>
      <w:proofErr w:type="gramStart"/>
      <w:r w:rsidR="0008051F">
        <w:rPr>
          <w:lang w:eastAsia="en-IN"/>
        </w:rPr>
        <w:t xml:space="preserve">control </w:t>
      </w:r>
      <w:r>
        <w:rPr>
          <w:lang w:eastAsia="en-IN"/>
        </w:rPr>
        <w:t xml:space="preserve"> methods</w:t>
      </w:r>
      <w:proofErr w:type="gramEnd"/>
      <w:r>
        <w:rPr>
          <w:lang w:eastAsia="en-IN"/>
        </w:rPr>
        <w:t xml:space="preserve"> and guaranteeing the long-term </w:t>
      </w:r>
      <w:r w:rsidR="00A050BF">
        <w:rPr>
          <w:lang w:eastAsia="en-IN"/>
        </w:rPr>
        <w:t xml:space="preserve">usable for </w:t>
      </w:r>
      <w:r>
        <w:rPr>
          <w:lang w:eastAsia="en-IN"/>
        </w:rPr>
        <w:t xml:space="preserve"> agricultural produce since they overcome the drawbacks of conventional spraying </w:t>
      </w:r>
      <w:r w:rsidR="00A050BF">
        <w:rPr>
          <w:lang w:eastAsia="en-IN"/>
        </w:rPr>
        <w:t>methods</w:t>
      </w:r>
      <w:r>
        <w:rPr>
          <w:lang w:eastAsia="en-IN"/>
        </w:rPr>
        <w:t>.</w:t>
      </w:r>
    </w:p>
    <w:p w14:paraId="1848CFAE" w14:textId="77777777" w:rsidR="00EA2F01" w:rsidRDefault="00EA2F01" w:rsidP="001F4996">
      <w:pPr>
        <w:spacing w:line="360" w:lineRule="auto"/>
        <w:jc w:val="both"/>
        <w:rPr>
          <w:lang w:eastAsia="en-IN"/>
        </w:rPr>
      </w:pPr>
    </w:p>
    <w:p w14:paraId="3C540DFE" w14:textId="77777777" w:rsidR="00EA2F01" w:rsidRDefault="00000000" w:rsidP="001F4996">
      <w:pPr>
        <w:spacing w:line="360" w:lineRule="auto"/>
        <w:jc w:val="both"/>
        <w:rPr>
          <w:b/>
          <w:lang w:eastAsia="en-IN"/>
        </w:rPr>
      </w:pPr>
      <w:r>
        <w:rPr>
          <w:b/>
          <w:lang w:eastAsia="en-IN"/>
        </w:rPr>
        <w:t>Improved performance:</w:t>
      </w:r>
    </w:p>
    <w:p w14:paraId="7FA9A38F" w14:textId="77777777" w:rsidR="00EA2F01" w:rsidRDefault="00000000" w:rsidP="001F4996">
      <w:pPr>
        <w:spacing w:line="360" w:lineRule="auto"/>
        <w:jc w:val="both"/>
        <w:rPr>
          <w:lang w:eastAsia="en-IN"/>
        </w:rPr>
      </w:pPr>
      <w:bookmarkStart w:id="2" w:name="_Hlk166585323"/>
      <w:r>
        <w:rPr>
          <w:lang w:eastAsia="en-IN"/>
        </w:rPr>
        <w:t xml:space="preserve">Using traditional spraying methods frequently results in an uneven distribution of pesticide </w:t>
      </w:r>
      <w:r w:rsidR="00A050BF">
        <w:rPr>
          <w:lang w:eastAsia="en-IN"/>
        </w:rPr>
        <w:t>liquid</w:t>
      </w:r>
      <w:r>
        <w:rPr>
          <w:lang w:eastAsia="en-IN"/>
        </w:rPr>
        <w:t xml:space="preserve">, which makes pest control ineffectual. Because of </w:t>
      </w:r>
      <w:r w:rsidR="00A050BF">
        <w:rPr>
          <w:lang w:eastAsia="en-IN"/>
        </w:rPr>
        <w:t>the</w:t>
      </w:r>
      <w:r>
        <w:rPr>
          <w:lang w:eastAsia="en-IN"/>
        </w:rPr>
        <w:t xml:space="preserve"> electrostatic charge, electrostatic spraying devices </w:t>
      </w:r>
      <w:proofErr w:type="gramStart"/>
      <w:r w:rsidR="00A050BF">
        <w:rPr>
          <w:lang w:eastAsia="en-IN"/>
        </w:rPr>
        <w:t xml:space="preserve">increase </w:t>
      </w:r>
      <w:r>
        <w:rPr>
          <w:lang w:eastAsia="en-IN"/>
        </w:rPr>
        <w:t xml:space="preserve"> the</w:t>
      </w:r>
      <w:proofErr w:type="gramEnd"/>
      <w:r>
        <w:rPr>
          <w:lang w:eastAsia="en-IN"/>
        </w:rPr>
        <w:t xml:space="preserve"> effectiveness of pest management by </w:t>
      </w:r>
      <w:r w:rsidR="00A050BF">
        <w:rPr>
          <w:lang w:eastAsia="en-IN"/>
        </w:rPr>
        <w:t>confirming</w:t>
      </w:r>
      <w:r>
        <w:rPr>
          <w:lang w:eastAsia="en-IN"/>
        </w:rPr>
        <w:t xml:space="preserve"> uniform </w:t>
      </w:r>
      <w:r w:rsidR="00A050BF">
        <w:rPr>
          <w:lang w:eastAsia="en-IN"/>
        </w:rPr>
        <w:t>spread</w:t>
      </w:r>
      <w:r>
        <w:rPr>
          <w:lang w:eastAsia="en-IN"/>
        </w:rPr>
        <w:t xml:space="preserve"> of droplets and better </w:t>
      </w:r>
      <w:r w:rsidR="00A050BF">
        <w:rPr>
          <w:lang w:eastAsia="en-IN"/>
        </w:rPr>
        <w:t>attraction</w:t>
      </w:r>
      <w:r>
        <w:rPr>
          <w:lang w:eastAsia="en-IN"/>
        </w:rPr>
        <w:t xml:space="preserve"> to plant surfaces.</w:t>
      </w:r>
    </w:p>
    <w:bookmarkEnd w:id="2"/>
    <w:p w14:paraId="29F4A06F" w14:textId="77777777" w:rsidR="00EA2F01" w:rsidRDefault="00EA2F01" w:rsidP="001F4996">
      <w:pPr>
        <w:spacing w:line="360" w:lineRule="auto"/>
        <w:jc w:val="both"/>
        <w:rPr>
          <w:lang w:eastAsia="en-IN"/>
        </w:rPr>
      </w:pPr>
    </w:p>
    <w:p w14:paraId="28BB82FD" w14:textId="77777777" w:rsidR="00EA2F01" w:rsidRDefault="00000000" w:rsidP="001F4996">
      <w:pPr>
        <w:spacing w:line="360" w:lineRule="auto"/>
        <w:jc w:val="both"/>
        <w:rPr>
          <w:lang w:eastAsia="en-IN"/>
        </w:rPr>
      </w:pPr>
      <w:r>
        <w:rPr>
          <w:b/>
          <w:lang w:eastAsia="en-IN"/>
        </w:rPr>
        <w:t>Less pesticide requirement:</w:t>
      </w:r>
      <w:r>
        <w:rPr>
          <w:lang w:eastAsia="en-IN"/>
        </w:rPr>
        <w:t xml:space="preserve"> </w:t>
      </w:r>
    </w:p>
    <w:p w14:paraId="3C9CF462" w14:textId="77777777" w:rsidR="00EA2F01" w:rsidRDefault="00000000" w:rsidP="001F4996">
      <w:pPr>
        <w:spacing w:line="360" w:lineRule="auto"/>
        <w:jc w:val="both"/>
        <w:rPr>
          <w:lang w:eastAsia="en-IN"/>
        </w:rPr>
      </w:pPr>
      <w:r>
        <w:rPr>
          <w:lang w:eastAsia="en-IN"/>
        </w:rPr>
        <w:t xml:space="preserve">Traditional spraying methods usually require more concentrations of pesticides to obtain sufficient coverage, resulting in excess </w:t>
      </w:r>
      <w:proofErr w:type="gramStart"/>
      <w:r>
        <w:rPr>
          <w:lang w:eastAsia="en-IN"/>
        </w:rPr>
        <w:t>use  of</w:t>
      </w:r>
      <w:proofErr w:type="gramEnd"/>
      <w:r>
        <w:rPr>
          <w:lang w:eastAsia="en-IN"/>
        </w:rPr>
        <w:t xml:space="preserve"> chemicals. Electrostatic spraying methods creates charged droplets that are attracted to plant surfaces, minimizing the required pesticide volume while </w:t>
      </w:r>
      <w:proofErr w:type="gramStart"/>
      <w:r>
        <w:rPr>
          <w:lang w:eastAsia="en-IN"/>
        </w:rPr>
        <w:t>maintaining  effectiveness</w:t>
      </w:r>
      <w:proofErr w:type="gramEnd"/>
      <w:r>
        <w:rPr>
          <w:lang w:eastAsia="en-IN"/>
        </w:rPr>
        <w:t xml:space="preserve">. This decrease in chemical use </w:t>
      </w:r>
      <w:proofErr w:type="gramStart"/>
      <w:r>
        <w:rPr>
          <w:lang w:eastAsia="en-IN"/>
        </w:rPr>
        <w:t>and  reduces</w:t>
      </w:r>
      <w:proofErr w:type="gramEnd"/>
      <w:r>
        <w:rPr>
          <w:lang w:eastAsia="en-IN"/>
        </w:rPr>
        <w:t xml:space="preserve"> expenses while also having a less effect on the environment.</w:t>
      </w:r>
    </w:p>
    <w:p w14:paraId="6C583096" w14:textId="77777777" w:rsidR="00EA2F01" w:rsidRDefault="00EA2F01" w:rsidP="001F4996">
      <w:pPr>
        <w:spacing w:line="360" w:lineRule="auto"/>
        <w:jc w:val="both"/>
        <w:rPr>
          <w:lang w:eastAsia="en-IN"/>
        </w:rPr>
      </w:pPr>
    </w:p>
    <w:p w14:paraId="0E4CD44B" w14:textId="77777777" w:rsidR="00EA2F01" w:rsidRDefault="00000000" w:rsidP="001F4996">
      <w:pPr>
        <w:spacing w:line="360" w:lineRule="auto"/>
        <w:jc w:val="both"/>
        <w:rPr>
          <w:lang w:eastAsia="en-IN"/>
        </w:rPr>
      </w:pPr>
      <w:r>
        <w:rPr>
          <w:b/>
          <w:lang w:eastAsia="en-IN"/>
        </w:rPr>
        <w:t>Beneficial to environment:</w:t>
      </w:r>
      <w:r>
        <w:rPr>
          <w:lang w:eastAsia="en-IN"/>
        </w:rPr>
        <w:t xml:space="preserve"> </w:t>
      </w:r>
    </w:p>
    <w:p w14:paraId="34790701" w14:textId="77777777" w:rsidR="00EA2F01" w:rsidRDefault="00000000" w:rsidP="001F4996">
      <w:pPr>
        <w:spacing w:line="360" w:lineRule="auto"/>
        <w:jc w:val="both"/>
        <w:rPr>
          <w:lang w:eastAsia="en-IN"/>
        </w:rPr>
      </w:pPr>
      <w:r>
        <w:rPr>
          <w:lang w:eastAsia="en-IN"/>
        </w:rPr>
        <w:t xml:space="preserve">Pesticide </w:t>
      </w:r>
      <w:r w:rsidR="00A050BF">
        <w:rPr>
          <w:lang w:eastAsia="en-IN"/>
        </w:rPr>
        <w:t>movement</w:t>
      </w:r>
      <w:r>
        <w:rPr>
          <w:lang w:eastAsia="en-IN"/>
        </w:rPr>
        <w:t xml:space="preserve">, in which chemicals sprayed are carried by the wind to unexpected </w:t>
      </w:r>
      <w:r w:rsidR="00A050BF">
        <w:rPr>
          <w:lang w:eastAsia="en-IN"/>
        </w:rPr>
        <w:t>places</w:t>
      </w:r>
      <w:r>
        <w:rPr>
          <w:lang w:eastAsia="en-IN"/>
        </w:rPr>
        <w:t xml:space="preserve">, </w:t>
      </w:r>
      <w:r w:rsidR="00A050BF">
        <w:rPr>
          <w:lang w:eastAsia="en-IN"/>
        </w:rPr>
        <w:t>increases</w:t>
      </w:r>
      <w:r>
        <w:rPr>
          <w:lang w:eastAsia="en-IN"/>
        </w:rPr>
        <w:t xml:space="preserve"> serious environmental hazards, including damage to crops that are not intended targets, </w:t>
      </w:r>
      <w:r w:rsidR="0002225A">
        <w:rPr>
          <w:lang w:eastAsia="en-IN"/>
        </w:rPr>
        <w:t>animals</w:t>
      </w:r>
      <w:r>
        <w:rPr>
          <w:lang w:eastAsia="en-IN"/>
        </w:rPr>
        <w:t>, and water</w:t>
      </w:r>
      <w:r w:rsidR="0002225A">
        <w:rPr>
          <w:lang w:eastAsia="en-IN"/>
        </w:rPr>
        <w:t xml:space="preserve"> systems</w:t>
      </w:r>
      <w:r>
        <w:rPr>
          <w:lang w:eastAsia="en-IN"/>
        </w:rPr>
        <w:t xml:space="preserve">. By carefully </w:t>
      </w:r>
      <w:r w:rsidR="0002225A">
        <w:rPr>
          <w:lang w:eastAsia="en-IN"/>
        </w:rPr>
        <w:t xml:space="preserve">directing </w:t>
      </w:r>
      <w:r>
        <w:rPr>
          <w:lang w:eastAsia="en-IN"/>
        </w:rPr>
        <w:t xml:space="preserve">droplets toward the desired target, electrostatic spraying systems reduce the risk of environmental </w:t>
      </w:r>
      <w:proofErr w:type="gramStart"/>
      <w:r w:rsidR="0002225A">
        <w:rPr>
          <w:lang w:eastAsia="en-IN"/>
        </w:rPr>
        <w:t xml:space="preserve">harm </w:t>
      </w:r>
      <w:r>
        <w:rPr>
          <w:lang w:eastAsia="en-IN"/>
        </w:rPr>
        <w:t xml:space="preserve"> and</w:t>
      </w:r>
      <w:proofErr w:type="gramEnd"/>
      <w:r>
        <w:rPr>
          <w:lang w:eastAsia="en-IN"/>
        </w:rPr>
        <w:t xml:space="preserve"> ecological damage.</w:t>
      </w:r>
    </w:p>
    <w:p w14:paraId="220E8F53" w14:textId="77777777" w:rsidR="00E41B1F" w:rsidRDefault="00E41B1F" w:rsidP="001F4996">
      <w:pPr>
        <w:spacing w:line="360" w:lineRule="auto"/>
        <w:jc w:val="both"/>
        <w:rPr>
          <w:lang w:eastAsia="en-IN"/>
        </w:rPr>
      </w:pPr>
    </w:p>
    <w:p w14:paraId="239D3474" w14:textId="77777777" w:rsidR="00EA2F01" w:rsidRDefault="00000000" w:rsidP="001F4996">
      <w:pPr>
        <w:spacing w:line="360" w:lineRule="auto"/>
        <w:jc w:val="both"/>
        <w:rPr>
          <w:b/>
          <w:lang w:eastAsia="en-IN"/>
        </w:rPr>
      </w:pPr>
      <w:proofErr w:type="gramStart"/>
      <w:r>
        <w:rPr>
          <w:b/>
          <w:lang w:eastAsia="en-IN"/>
        </w:rPr>
        <w:t>Farmers  Safety</w:t>
      </w:r>
      <w:proofErr w:type="gramEnd"/>
      <w:r>
        <w:rPr>
          <w:b/>
          <w:lang w:eastAsia="en-IN"/>
        </w:rPr>
        <w:t xml:space="preserve">: </w:t>
      </w:r>
    </w:p>
    <w:p w14:paraId="60F1FCB0" w14:textId="77777777" w:rsidR="00EA2F01" w:rsidRDefault="00000000" w:rsidP="001F4996">
      <w:pPr>
        <w:spacing w:line="360" w:lineRule="auto"/>
        <w:jc w:val="both"/>
        <w:rPr>
          <w:lang w:eastAsia="en-IN"/>
        </w:rPr>
      </w:pPr>
      <w:r>
        <w:rPr>
          <w:lang w:eastAsia="en-IN"/>
        </w:rPr>
        <w:t xml:space="preserve">Direct contact with pesticides and exposure to chemical </w:t>
      </w:r>
      <w:proofErr w:type="gramStart"/>
      <w:r w:rsidR="0002225A">
        <w:rPr>
          <w:lang w:eastAsia="en-IN"/>
        </w:rPr>
        <w:t xml:space="preserve">substance </w:t>
      </w:r>
      <w:r>
        <w:rPr>
          <w:lang w:eastAsia="en-IN"/>
        </w:rPr>
        <w:t xml:space="preserve"> are</w:t>
      </w:r>
      <w:proofErr w:type="gramEnd"/>
      <w:r>
        <w:rPr>
          <w:lang w:eastAsia="en-IN"/>
        </w:rPr>
        <w:t xml:space="preserve"> two ways that traditional pesticide spraying techniques put </w:t>
      </w:r>
      <w:r w:rsidR="0002225A">
        <w:rPr>
          <w:lang w:eastAsia="en-IN"/>
        </w:rPr>
        <w:t xml:space="preserve">farmers </w:t>
      </w:r>
      <w:r>
        <w:rPr>
          <w:lang w:eastAsia="en-IN"/>
        </w:rPr>
        <w:t xml:space="preserve"> health at risk. For agricultural workers, electrostatic spraying </w:t>
      </w:r>
      <w:proofErr w:type="gramStart"/>
      <w:r w:rsidR="0002225A">
        <w:rPr>
          <w:lang w:eastAsia="en-IN"/>
        </w:rPr>
        <w:t xml:space="preserve">system </w:t>
      </w:r>
      <w:r>
        <w:rPr>
          <w:lang w:eastAsia="en-IN"/>
        </w:rPr>
        <w:t xml:space="preserve"> provide</w:t>
      </w:r>
      <w:proofErr w:type="gramEnd"/>
      <w:r>
        <w:rPr>
          <w:lang w:eastAsia="en-IN"/>
        </w:rPr>
        <w:t xml:space="preserve"> a more </w:t>
      </w:r>
      <w:proofErr w:type="spellStart"/>
      <w:r w:rsidR="0002225A">
        <w:rPr>
          <w:lang w:eastAsia="en-IN"/>
        </w:rPr>
        <w:t>organised</w:t>
      </w:r>
      <w:proofErr w:type="spellEnd"/>
      <w:r>
        <w:rPr>
          <w:lang w:eastAsia="en-IN"/>
        </w:rPr>
        <w:t xml:space="preserve"> application technique that reduces exposure risk and </w:t>
      </w:r>
      <w:r w:rsidR="0002225A">
        <w:rPr>
          <w:lang w:eastAsia="en-IN"/>
        </w:rPr>
        <w:t>helps</w:t>
      </w:r>
      <w:r>
        <w:rPr>
          <w:lang w:eastAsia="en-IN"/>
        </w:rPr>
        <w:t xml:space="preserve"> better working conditions.</w:t>
      </w:r>
    </w:p>
    <w:p w14:paraId="3E77CEC5" w14:textId="77777777" w:rsidR="00EA2F01" w:rsidRDefault="00EA2F01" w:rsidP="001F4996">
      <w:pPr>
        <w:spacing w:line="360" w:lineRule="auto"/>
        <w:jc w:val="both"/>
        <w:rPr>
          <w:lang w:eastAsia="en-IN"/>
        </w:rPr>
      </w:pPr>
    </w:p>
    <w:p w14:paraId="15442573" w14:textId="77777777" w:rsidR="00EA2F01" w:rsidRDefault="00000000" w:rsidP="001F4996">
      <w:pPr>
        <w:spacing w:line="360" w:lineRule="auto"/>
        <w:jc w:val="both"/>
        <w:rPr>
          <w:b/>
          <w:lang w:eastAsia="en-IN"/>
        </w:rPr>
      </w:pPr>
      <w:r>
        <w:rPr>
          <w:b/>
          <w:lang w:eastAsia="en-IN"/>
        </w:rPr>
        <w:lastRenderedPageBreak/>
        <w:t>Sustainability:</w:t>
      </w:r>
    </w:p>
    <w:p w14:paraId="725D63FF" w14:textId="77777777" w:rsidR="00EA2F01" w:rsidRDefault="00000000" w:rsidP="001F4996">
      <w:pPr>
        <w:spacing w:line="360" w:lineRule="auto"/>
        <w:jc w:val="both"/>
        <w:rPr>
          <w:lang w:eastAsia="en-IN"/>
        </w:rPr>
      </w:pPr>
      <w:r>
        <w:rPr>
          <w:lang w:eastAsia="en-IN"/>
        </w:rPr>
        <w:t xml:space="preserve">As the importance of sustainable </w:t>
      </w:r>
      <w:proofErr w:type="gramStart"/>
      <w:r>
        <w:rPr>
          <w:lang w:eastAsia="en-IN"/>
        </w:rPr>
        <w:t>farming  rises</w:t>
      </w:r>
      <w:proofErr w:type="gramEnd"/>
      <w:r>
        <w:rPr>
          <w:lang w:eastAsia="en-IN"/>
        </w:rPr>
        <w:t xml:space="preserve">, so does the need for technology that reduce environmental </w:t>
      </w:r>
      <w:r w:rsidR="0002225A">
        <w:rPr>
          <w:lang w:eastAsia="en-IN"/>
        </w:rPr>
        <w:t xml:space="preserve">harm </w:t>
      </w:r>
      <w:r>
        <w:rPr>
          <w:lang w:eastAsia="en-IN"/>
        </w:rPr>
        <w:t>while pr</w:t>
      </w:r>
      <w:r w:rsidR="0002225A">
        <w:rPr>
          <w:lang w:eastAsia="en-IN"/>
        </w:rPr>
        <w:t xml:space="preserve">otecting </w:t>
      </w:r>
      <w:r>
        <w:rPr>
          <w:lang w:eastAsia="en-IN"/>
        </w:rPr>
        <w:t xml:space="preserve"> productivity. By </w:t>
      </w:r>
      <w:r w:rsidR="0002225A">
        <w:rPr>
          <w:lang w:eastAsia="en-IN"/>
        </w:rPr>
        <w:t>decreasing</w:t>
      </w:r>
      <w:r>
        <w:rPr>
          <w:lang w:eastAsia="en-IN"/>
        </w:rPr>
        <w:t xml:space="preserve"> the amount of chemicals used, </w:t>
      </w:r>
      <w:r w:rsidR="0002225A">
        <w:rPr>
          <w:lang w:eastAsia="en-IN"/>
        </w:rPr>
        <w:t>controlling</w:t>
      </w:r>
      <w:r>
        <w:rPr>
          <w:lang w:eastAsia="en-IN"/>
        </w:rPr>
        <w:t xml:space="preserve"> environmental damage, and improving overall pest management efficiency, electrostatic spraying systems support sustainability </w:t>
      </w:r>
      <w:r w:rsidR="0002225A">
        <w:rPr>
          <w:lang w:eastAsia="en-IN"/>
        </w:rPr>
        <w:t>guidelines</w:t>
      </w:r>
      <w:r>
        <w:rPr>
          <w:lang w:eastAsia="en-IN"/>
        </w:rPr>
        <w:t>.</w:t>
      </w:r>
    </w:p>
    <w:p w14:paraId="03D228D3" w14:textId="77777777" w:rsidR="00F555DB" w:rsidRPr="006A7285" w:rsidRDefault="00F555DB" w:rsidP="00F555DB">
      <w:pPr>
        <w:spacing w:line="360" w:lineRule="auto"/>
        <w:jc w:val="both"/>
        <w:rPr>
          <w:color w:val="000000" w:themeColor="text1"/>
          <w:lang w:eastAsia="en-IN"/>
        </w:rPr>
      </w:pPr>
    </w:p>
    <w:p w14:paraId="3074CB72" w14:textId="77777777" w:rsidR="00CF7722" w:rsidRPr="006A7285" w:rsidRDefault="00000000" w:rsidP="00F555DB">
      <w:pPr>
        <w:spacing w:line="360" w:lineRule="auto"/>
        <w:jc w:val="both"/>
        <w:rPr>
          <w:b/>
          <w:bCs/>
          <w:color w:val="000000" w:themeColor="text1"/>
          <w:sz w:val="28"/>
          <w:szCs w:val="28"/>
          <w:lang w:eastAsia="en-IN"/>
        </w:rPr>
      </w:pPr>
      <w:r w:rsidRPr="006A7285">
        <w:rPr>
          <w:b/>
          <w:bCs/>
          <w:color w:val="000000" w:themeColor="text1"/>
          <w:sz w:val="28"/>
          <w:szCs w:val="28"/>
          <w:lang w:eastAsia="en-IN"/>
        </w:rPr>
        <w:t>1.3. Target Community of Project</w:t>
      </w:r>
    </w:p>
    <w:p w14:paraId="0BAD8F03" w14:textId="77777777" w:rsidR="00EA2F01" w:rsidRDefault="00000000" w:rsidP="001F4996">
      <w:pPr>
        <w:spacing w:line="360" w:lineRule="auto"/>
        <w:jc w:val="both"/>
        <w:rPr>
          <w:lang w:eastAsia="en-IN"/>
        </w:rPr>
      </w:pPr>
      <w:r>
        <w:rPr>
          <w:lang w:eastAsia="en-IN"/>
        </w:rPr>
        <w:t>The target community for electrostatic spraying systems primarily includes:</w:t>
      </w:r>
    </w:p>
    <w:p w14:paraId="1C541B37" w14:textId="77777777" w:rsidR="00F555DB" w:rsidRDefault="00F555DB" w:rsidP="001F4996">
      <w:pPr>
        <w:spacing w:line="360" w:lineRule="auto"/>
        <w:jc w:val="both"/>
        <w:rPr>
          <w:lang w:eastAsia="en-IN"/>
        </w:rPr>
      </w:pPr>
    </w:p>
    <w:p w14:paraId="61A4DE80" w14:textId="77777777" w:rsidR="00EA2F01" w:rsidRDefault="00000000" w:rsidP="001F4996">
      <w:pPr>
        <w:spacing w:line="360" w:lineRule="auto"/>
        <w:jc w:val="both"/>
        <w:rPr>
          <w:b/>
          <w:lang w:eastAsia="en-IN"/>
        </w:rPr>
      </w:pPr>
      <w:proofErr w:type="gramStart"/>
      <w:r>
        <w:rPr>
          <w:b/>
          <w:lang w:eastAsia="en-IN"/>
        </w:rPr>
        <w:t>Farmers :</w:t>
      </w:r>
      <w:proofErr w:type="gramEnd"/>
      <w:r>
        <w:rPr>
          <w:b/>
          <w:lang w:eastAsia="en-IN"/>
        </w:rPr>
        <w:t xml:space="preserve"> </w:t>
      </w:r>
    </w:p>
    <w:p w14:paraId="0CF8C652" w14:textId="77777777" w:rsidR="00EA2F01" w:rsidRDefault="00000000" w:rsidP="001F4996">
      <w:pPr>
        <w:spacing w:line="360" w:lineRule="auto"/>
        <w:jc w:val="both"/>
        <w:rPr>
          <w:lang w:eastAsia="en-IN"/>
        </w:rPr>
      </w:pPr>
      <w:r>
        <w:rPr>
          <w:lang w:eastAsia="en-IN"/>
        </w:rPr>
        <w:t xml:space="preserve">The main users of electrostatic spraying </w:t>
      </w:r>
      <w:r w:rsidR="0027180B">
        <w:rPr>
          <w:lang w:eastAsia="en-IN"/>
        </w:rPr>
        <w:t>system</w:t>
      </w:r>
      <w:r>
        <w:rPr>
          <w:lang w:eastAsia="en-IN"/>
        </w:rPr>
        <w:t xml:space="preserve"> are agricultural </w:t>
      </w:r>
      <w:r w:rsidR="0027180B">
        <w:rPr>
          <w:lang w:eastAsia="en-IN"/>
        </w:rPr>
        <w:t>farmers</w:t>
      </w:r>
      <w:r>
        <w:rPr>
          <w:lang w:eastAsia="en-IN"/>
        </w:rPr>
        <w:t xml:space="preserve">. Their crops need to be protected from pests and diseases, and </w:t>
      </w:r>
      <w:proofErr w:type="gramStart"/>
      <w:r>
        <w:rPr>
          <w:lang w:eastAsia="en-IN"/>
        </w:rPr>
        <w:t>th</w:t>
      </w:r>
      <w:r w:rsidR="0027180B">
        <w:rPr>
          <w:lang w:eastAsia="en-IN"/>
        </w:rPr>
        <w:t>is</w:t>
      </w:r>
      <w:r>
        <w:rPr>
          <w:lang w:eastAsia="en-IN"/>
        </w:rPr>
        <w:t xml:space="preserve"> technologies</w:t>
      </w:r>
      <w:proofErr w:type="gramEnd"/>
      <w:r>
        <w:rPr>
          <w:lang w:eastAsia="en-IN"/>
        </w:rPr>
        <w:t xml:space="preserve"> give farmers a more effective and efficient way to do so. With pr</w:t>
      </w:r>
      <w:r w:rsidR="0027180B">
        <w:rPr>
          <w:lang w:eastAsia="en-IN"/>
        </w:rPr>
        <w:t>oper</w:t>
      </w:r>
      <w:r>
        <w:rPr>
          <w:lang w:eastAsia="en-IN"/>
        </w:rPr>
        <w:t xml:space="preserve"> application and better droplet a</w:t>
      </w:r>
      <w:r w:rsidR="0027180B">
        <w:rPr>
          <w:lang w:eastAsia="en-IN"/>
        </w:rPr>
        <w:t>ttraction</w:t>
      </w:r>
      <w:r>
        <w:rPr>
          <w:lang w:eastAsia="en-IN"/>
        </w:rPr>
        <w:t xml:space="preserve">, farmers can </w:t>
      </w:r>
      <w:proofErr w:type="gramStart"/>
      <w:r w:rsidR="0027180B">
        <w:rPr>
          <w:lang w:eastAsia="en-IN"/>
        </w:rPr>
        <w:t xml:space="preserve">gain </w:t>
      </w:r>
      <w:r>
        <w:rPr>
          <w:lang w:eastAsia="en-IN"/>
        </w:rPr>
        <w:t xml:space="preserve"> improved</w:t>
      </w:r>
      <w:proofErr w:type="gramEnd"/>
      <w:r>
        <w:rPr>
          <w:lang w:eastAsia="en-IN"/>
        </w:rPr>
        <w:t xml:space="preserve"> coverage, leading to thorough pest management and healthier crops. With better pest control, farmers can expect high-quality crops that </w:t>
      </w:r>
      <w:proofErr w:type="spellStart"/>
      <w:r w:rsidR="0027180B">
        <w:rPr>
          <w:lang w:eastAsia="en-IN"/>
        </w:rPr>
        <w:t>fullfil</w:t>
      </w:r>
      <w:proofErr w:type="spellEnd"/>
      <w:r w:rsidR="0027180B">
        <w:rPr>
          <w:lang w:eastAsia="en-IN"/>
        </w:rPr>
        <w:t xml:space="preserve"> </w:t>
      </w:r>
      <w:r>
        <w:rPr>
          <w:lang w:eastAsia="en-IN"/>
        </w:rPr>
        <w:t xml:space="preserve">market standards and </w:t>
      </w:r>
      <w:r w:rsidR="0027180B">
        <w:rPr>
          <w:lang w:eastAsia="en-IN"/>
        </w:rPr>
        <w:t xml:space="preserve">provides </w:t>
      </w:r>
      <w:proofErr w:type="gramStart"/>
      <w:r w:rsidR="0027180B">
        <w:rPr>
          <w:lang w:eastAsia="en-IN"/>
        </w:rPr>
        <w:t xml:space="preserve">best </w:t>
      </w:r>
      <w:r>
        <w:rPr>
          <w:lang w:eastAsia="en-IN"/>
        </w:rPr>
        <w:t xml:space="preserve"> prices</w:t>
      </w:r>
      <w:proofErr w:type="gramEnd"/>
      <w:r>
        <w:rPr>
          <w:lang w:eastAsia="en-IN"/>
        </w:rPr>
        <w:t>. Electrostatic spraying systems he</w:t>
      </w:r>
      <w:r w:rsidR="0027180B">
        <w:rPr>
          <w:lang w:eastAsia="en-IN"/>
        </w:rPr>
        <w:t xml:space="preserve">lps in reducing </w:t>
      </w:r>
      <w:r>
        <w:rPr>
          <w:lang w:eastAsia="en-IN"/>
        </w:rPr>
        <w:t>pest and disease outbreaks, resulting in healthier</w:t>
      </w:r>
      <w:r w:rsidR="0027180B">
        <w:rPr>
          <w:lang w:eastAsia="en-IN"/>
        </w:rPr>
        <w:t xml:space="preserve"> crops</w:t>
      </w:r>
      <w:r>
        <w:rPr>
          <w:lang w:eastAsia="en-IN"/>
        </w:rPr>
        <w:t>.</w:t>
      </w:r>
    </w:p>
    <w:p w14:paraId="3EDCE7E5" w14:textId="77777777" w:rsidR="00EA2F01" w:rsidRDefault="00EA2F01" w:rsidP="001F4996">
      <w:pPr>
        <w:spacing w:line="360" w:lineRule="auto"/>
        <w:jc w:val="both"/>
        <w:rPr>
          <w:rFonts w:asciiTheme="minorHAnsi" w:hAnsiTheme="minorHAnsi" w:cstheme="minorBidi"/>
          <w:sz w:val="22"/>
          <w:szCs w:val="22"/>
          <w:lang w:eastAsia="en-IN"/>
        </w:rPr>
      </w:pPr>
    </w:p>
    <w:p w14:paraId="3BB90732" w14:textId="77777777" w:rsidR="00EA2F01" w:rsidRDefault="00000000" w:rsidP="001F4996">
      <w:pPr>
        <w:spacing w:line="360" w:lineRule="auto"/>
        <w:jc w:val="both"/>
        <w:rPr>
          <w:b/>
          <w:lang w:eastAsia="en-IN"/>
        </w:rPr>
      </w:pPr>
      <w:r>
        <w:rPr>
          <w:b/>
          <w:lang w:eastAsia="en-IN"/>
        </w:rPr>
        <w:t xml:space="preserve">Agricultural Consultants: </w:t>
      </w:r>
    </w:p>
    <w:p w14:paraId="4455DC2F" w14:textId="77777777" w:rsidR="00EA2F01" w:rsidRDefault="00000000" w:rsidP="001F4996">
      <w:pPr>
        <w:spacing w:line="360" w:lineRule="auto"/>
        <w:jc w:val="both"/>
        <w:rPr>
          <w:lang w:eastAsia="en-IN"/>
        </w:rPr>
      </w:pPr>
      <w:r>
        <w:rPr>
          <w:lang w:eastAsia="en-IN"/>
        </w:rPr>
        <w:t xml:space="preserve">Professionals involved in agricultural management, such as agronomists, crop consultants, and agricultural engineers, are also part of the target community. They may recommend and provide guidance on the </w:t>
      </w:r>
      <w:r w:rsidR="0027180B">
        <w:rPr>
          <w:lang w:eastAsia="en-IN"/>
        </w:rPr>
        <w:t xml:space="preserve">use </w:t>
      </w:r>
      <w:r>
        <w:rPr>
          <w:lang w:eastAsia="en-IN"/>
        </w:rPr>
        <w:t>and implementation of electrostatic spraying systems to optimize pest</w:t>
      </w:r>
      <w:r w:rsidR="0027180B">
        <w:rPr>
          <w:lang w:eastAsia="en-IN"/>
        </w:rPr>
        <w:t>icide</w:t>
      </w:r>
      <w:r>
        <w:rPr>
          <w:lang w:eastAsia="en-IN"/>
        </w:rPr>
        <w:t xml:space="preserve"> management.</w:t>
      </w:r>
    </w:p>
    <w:p w14:paraId="2CECDACE" w14:textId="77777777" w:rsidR="00EA2F01" w:rsidRDefault="00EA2F01" w:rsidP="001F4996">
      <w:pPr>
        <w:spacing w:line="360" w:lineRule="auto"/>
        <w:jc w:val="both"/>
        <w:rPr>
          <w:lang w:eastAsia="en-IN"/>
        </w:rPr>
      </w:pPr>
    </w:p>
    <w:p w14:paraId="1592E19D" w14:textId="77777777" w:rsidR="00EA2F01" w:rsidRDefault="00000000" w:rsidP="001F4996">
      <w:pPr>
        <w:spacing w:line="360" w:lineRule="auto"/>
        <w:jc w:val="both"/>
        <w:rPr>
          <w:b/>
          <w:lang w:eastAsia="en-IN"/>
        </w:rPr>
      </w:pPr>
      <w:r>
        <w:rPr>
          <w:b/>
          <w:lang w:eastAsia="en-IN"/>
        </w:rPr>
        <w:t>Sanitation Services:</w:t>
      </w:r>
    </w:p>
    <w:p w14:paraId="3EE5F02B" w14:textId="77777777" w:rsidR="002A37B1" w:rsidRDefault="00000000" w:rsidP="001F4996">
      <w:pPr>
        <w:spacing w:line="360" w:lineRule="auto"/>
        <w:jc w:val="both"/>
        <w:rPr>
          <w:lang w:eastAsia="en-IN"/>
        </w:rPr>
      </w:pPr>
      <w:r>
        <w:rPr>
          <w:lang w:eastAsia="en-IN"/>
        </w:rPr>
        <w:t xml:space="preserve">To effectively </w:t>
      </w:r>
      <w:r w:rsidR="0027180B">
        <w:rPr>
          <w:lang w:eastAsia="en-IN"/>
        </w:rPr>
        <w:t>spray</w:t>
      </w:r>
      <w:r>
        <w:rPr>
          <w:lang w:eastAsia="en-IN"/>
        </w:rPr>
        <w:t xml:space="preserve"> disinfectants and cleaning </w:t>
      </w:r>
      <w:r w:rsidR="0027180B">
        <w:rPr>
          <w:lang w:eastAsia="en-IN"/>
        </w:rPr>
        <w:t>liquid</w:t>
      </w:r>
      <w:r>
        <w:rPr>
          <w:lang w:eastAsia="en-IN"/>
        </w:rPr>
        <w:t xml:space="preserve"> in commercial and residential buildings, cleaning businesses might make use of electrostatic spraying systems. By ensuring complete surface coverage, this method </w:t>
      </w:r>
      <w:r w:rsidR="0027180B">
        <w:rPr>
          <w:lang w:eastAsia="en-IN"/>
        </w:rPr>
        <w:t xml:space="preserve">reduces the possibility of spread of </w:t>
      </w:r>
      <w:proofErr w:type="spellStart"/>
      <w:r w:rsidR="0027180B">
        <w:rPr>
          <w:lang w:eastAsia="en-IN"/>
        </w:rPr>
        <w:t>diesease</w:t>
      </w:r>
      <w:proofErr w:type="spellEnd"/>
      <w:r>
        <w:rPr>
          <w:lang w:eastAsia="en-IN"/>
        </w:rPr>
        <w:t>.</w:t>
      </w:r>
    </w:p>
    <w:p w14:paraId="163B7AF0" w14:textId="77777777" w:rsidR="0027180B" w:rsidRDefault="0027180B" w:rsidP="001F4996">
      <w:pPr>
        <w:spacing w:line="360" w:lineRule="auto"/>
        <w:jc w:val="both"/>
        <w:rPr>
          <w:lang w:eastAsia="en-IN"/>
        </w:rPr>
      </w:pPr>
    </w:p>
    <w:p w14:paraId="02E81073" w14:textId="77777777" w:rsidR="00EA2F01" w:rsidRDefault="00000000" w:rsidP="001F4996">
      <w:pPr>
        <w:spacing w:line="360" w:lineRule="auto"/>
        <w:jc w:val="both"/>
        <w:rPr>
          <w:b/>
          <w:lang w:eastAsia="en-IN"/>
        </w:rPr>
      </w:pPr>
      <w:r>
        <w:rPr>
          <w:b/>
          <w:lang w:eastAsia="en-IN"/>
        </w:rPr>
        <w:t>Industrial Coating and Painting:</w:t>
      </w:r>
    </w:p>
    <w:p w14:paraId="1BCBB54A" w14:textId="77777777" w:rsidR="00EA2F01" w:rsidRDefault="00000000" w:rsidP="001F4996">
      <w:pPr>
        <w:spacing w:line="360" w:lineRule="auto"/>
        <w:jc w:val="both"/>
        <w:rPr>
          <w:lang w:eastAsia="en-IN"/>
        </w:rPr>
      </w:pPr>
      <w:r>
        <w:rPr>
          <w:lang w:eastAsia="en-IN"/>
        </w:rPr>
        <w:t xml:space="preserve">Electrostatic spraying systems are used to apply coatings, paints, and finishes to a variety of surfaces in industries including metal fabrication, aerospace, and automobile manufacture. </w:t>
      </w:r>
      <w:proofErr w:type="gramStart"/>
      <w:r w:rsidR="0027180B">
        <w:rPr>
          <w:lang w:eastAsia="en-IN"/>
        </w:rPr>
        <w:lastRenderedPageBreak/>
        <w:t xml:space="preserve">Better </w:t>
      </w:r>
      <w:r>
        <w:rPr>
          <w:lang w:eastAsia="en-IN"/>
        </w:rPr>
        <w:t xml:space="preserve"> finishes</w:t>
      </w:r>
      <w:proofErr w:type="gramEnd"/>
      <w:r>
        <w:rPr>
          <w:lang w:eastAsia="en-IN"/>
        </w:rPr>
        <w:t xml:space="preserve"> are achieved because of the </w:t>
      </w:r>
      <w:proofErr w:type="spellStart"/>
      <w:r w:rsidR="0027180B">
        <w:rPr>
          <w:lang w:eastAsia="en-IN"/>
        </w:rPr>
        <w:t>onestroke</w:t>
      </w:r>
      <w:proofErr w:type="spellEnd"/>
      <w:r>
        <w:rPr>
          <w:lang w:eastAsia="en-IN"/>
        </w:rPr>
        <w:t xml:space="preserve"> coverage and a</w:t>
      </w:r>
      <w:r w:rsidR="0027180B">
        <w:rPr>
          <w:lang w:eastAsia="en-IN"/>
        </w:rPr>
        <w:t xml:space="preserve">ttraction </w:t>
      </w:r>
      <w:r>
        <w:rPr>
          <w:lang w:eastAsia="en-IN"/>
        </w:rPr>
        <w:t>provided by the electrostatic charge.</w:t>
      </w:r>
    </w:p>
    <w:p w14:paraId="70F6A37C" w14:textId="77777777" w:rsidR="00EA2F01" w:rsidRDefault="00EA2F01" w:rsidP="001F4996">
      <w:pPr>
        <w:spacing w:line="360" w:lineRule="auto"/>
        <w:jc w:val="both"/>
        <w:rPr>
          <w:lang w:eastAsia="en-IN"/>
        </w:rPr>
      </w:pPr>
    </w:p>
    <w:p w14:paraId="40EAC774" w14:textId="77777777" w:rsidR="00EA2F01" w:rsidRDefault="00000000" w:rsidP="001F4996">
      <w:pPr>
        <w:spacing w:line="360" w:lineRule="auto"/>
        <w:jc w:val="both"/>
        <w:rPr>
          <w:b/>
          <w:lang w:eastAsia="en-IN"/>
        </w:rPr>
      </w:pPr>
      <w:r>
        <w:rPr>
          <w:b/>
          <w:lang w:eastAsia="en-IN"/>
        </w:rPr>
        <w:t xml:space="preserve">Maintenance of Public </w:t>
      </w:r>
      <w:r w:rsidR="0027180B">
        <w:rPr>
          <w:b/>
          <w:lang w:eastAsia="en-IN"/>
        </w:rPr>
        <w:t>Area</w:t>
      </w:r>
      <w:r>
        <w:rPr>
          <w:b/>
          <w:lang w:eastAsia="en-IN"/>
        </w:rPr>
        <w:t xml:space="preserve">: </w:t>
      </w:r>
    </w:p>
    <w:p w14:paraId="09F28D47" w14:textId="77777777" w:rsidR="00EA2F01" w:rsidRDefault="00000000" w:rsidP="001F4996">
      <w:pPr>
        <w:spacing w:line="360" w:lineRule="auto"/>
        <w:jc w:val="both"/>
        <w:rPr>
          <w:lang w:eastAsia="en-IN"/>
        </w:rPr>
      </w:pPr>
      <w:r>
        <w:rPr>
          <w:lang w:eastAsia="en-IN"/>
        </w:rPr>
        <w:t xml:space="preserve">Electrostatic spraying systems can be </w:t>
      </w:r>
      <w:r w:rsidR="0027180B">
        <w:rPr>
          <w:lang w:eastAsia="en-IN"/>
        </w:rPr>
        <w:t>used</w:t>
      </w:r>
      <w:r>
        <w:rPr>
          <w:lang w:eastAsia="en-IN"/>
        </w:rPr>
        <w:t xml:space="preserve"> by municipalities and facility management firms to carry out regular </w:t>
      </w:r>
      <w:r w:rsidR="0027180B">
        <w:rPr>
          <w:lang w:eastAsia="en-IN"/>
        </w:rPr>
        <w:t xml:space="preserve">cleaning </w:t>
      </w:r>
      <w:r>
        <w:rPr>
          <w:lang w:eastAsia="en-IN"/>
        </w:rPr>
        <w:t xml:space="preserve">of public spaces including parks, playgrounds, and leisure zones. By doing this, </w:t>
      </w:r>
      <w:r w:rsidR="0027180B">
        <w:rPr>
          <w:lang w:eastAsia="en-IN"/>
        </w:rPr>
        <w:t>public</w:t>
      </w:r>
      <w:r>
        <w:rPr>
          <w:lang w:eastAsia="en-IN"/>
        </w:rPr>
        <w:t xml:space="preserve"> places are kept hygienic and clean.</w:t>
      </w:r>
    </w:p>
    <w:p w14:paraId="392291FE" w14:textId="77777777" w:rsidR="00EA2F01" w:rsidRDefault="00EA2F01" w:rsidP="001F4996">
      <w:pPr>
        <w:spacing w:line="360" w:lineRule="auto"/>
        <w:jc w:val="both"/>
        <w:rPr>
          <w:lang w:eastAsia="en-IN"/>
        </w:rPr>
      </w:pPr>
    </w:p>
    <w:p w14:paraId="7E4795C3" w14:textId="77777777" w:rsidR="00EA2F01" w:rsidRDefault="00000000" w:rsidP="001F4996">
      <w:pPr>
        <w:spacing w:line="360" w:lineRule="auto"/>
        <w:jc w:val="both"/>
        <w:rPr>
          <w:b/>
          <w:lang w:eastAsia="en-IN"/>
        </w:rPr>
      </w:pPr>
      <w:r>
        <w:rPr>
          <w:b/>
          <w:lang w:eastAsia="en-IN"/>
        </w:rPr>
        <w:t xml:space="preserve">Governmental Organizations: </w:t>
      </w:r>
    </w:p>
    <w:p w14:paraId="1B49478A" w14:textId="77777777" w:rsidR="00EA2F01" w:rsidRDefault="00000000" w:rsidP="001F4996">
      <w:pPr>
        <w:spacing w:line="360" w:lineRule="auto"/>
        <w:jc w:val="both"/>
        <w:rPr>
          <w:lang w:eastAsia="en-IN"/>
        </w:rPr>
      </w:pPr>
      <w:r>
        <w:rPr>
          <w:lang w:eastAsia="en-IN"/>
        </w:rPr>
        <w:t>The target community also includes organizations in charge of policing the use of pesticides and guaranteeing the safety of the environment.</w:t>
      </w:r>
    </w:p>
    <w:p w14:paraId="654A299C" w14:textId="77777777" w:rsidR="00F555DB" w:rsidRPr="006A7285" w:rsidRDefault="00F555DB" w:rsidP="006F7D93">
      <w:pPr>
        <w:spacing w:line="360" w:lineRule="auto"/>
        <w:jc w:val="both"/>
        <w:rPr>
          <w:color w:val="000000" w:themeColor="text1"/>
          <w:lang w:eastAsia="en-IN"/>
        </w:rPr>
      </w:pPr>
    </w:p>
    <w:p w14:paraId="692B3384" w14:textId="77777777" w:rsidR="00EA2F01" w:rsidRDefault="00000000" w:rsidP="006F7D93">
      <w:pPr>
        <w:spacing w:line="360" w:lineRule="auto"/>
        <w:jc w:val="both"/>
        <w:rPr>
          <w:b/>
          <w:bCs/>
          <w:color w:val="000000" w:themeColor="text1"/>
          <w:sz w:val="28"/>
          <w:szCs w:val="28"/>
          <w:lang w:eastAsia="en-IN"/>
        </w:rPr>
      </w:pPr>
      <w:r w:rsidRPr="006A7285">
        <w:rPr>
          <w:b/>
          <w:bCs/>
          <w:color w:val="000000" w:themeColor="text1"/>
          <w:sz w:val="28"/>
          <w:szCs w:val="28"/>
          <w:lang w:eastAsia="en-IN"/>
        </w:rPr>
        <w:t xml:space="preserve">1.4. Scope of </w:t>
      </w:r>
      <w:r w:rsidR="00CF7722" w:rsidRPr="006A7285">
        <w:rPr>
          <w:b/>
          <w:bCs/>
          <w:color w:val="000000" w:themeColor="text1"/>
          <w:sz w:val="28"/>
          <w:szCs w:val="28"/>
          <w:lang w:eastAsia="en-IN"/>
        </w:rPr>
        <w:t>Project</w:t>
      </w:r>
    </w:p>
    <w:p w14:paraId="396433BB" w14:textId="77777777" w:rsidR="00F555DB" w:rsidRPr="006A7285" w:rsidRDefault="00F555DB" w:rsidP="006F7D93">
      <w:pPr>
        <w:spacing w:line="360" w:lineRule="auto"/>
        <w:jc w:val="both"/>
        <w:rPr>
          <w:b/>
          <w:bCs/>
          <w:color w:val="000000" w:themeColor="text1"/>
          <w:sz w:val="28"/>
          <w:szCs w:val="28"/>
          <w:lang w:eastAsia="en-IN"/>
        </w:rPr>
      </w:pPr>
    </w:p>
    <w:p w14:paraId="54217289" w14:textId="77777777" w:rsidR="00EA2F01" w:rsidRDefault="00000000" w:rsidP="001F4996">
      <w:pPr>
        <w:spacing w:line="360" w:lineRule="auto"/>
        <w:jc w:val="both"/>
        <w:rPr>
          <w:b/>
          <w:lang w:eastAsia="en-IN"/>
        </w:rPr>
      </w:pPr>
      <w:r>
        <w:rPr>
          <w:b/>
          <w:lang w:eastAsia="en-IN"/>
        </w:rPr>
        <w:t xml:space="preserve">Agriculture:  </w:t>
      </w:r>
    </w:p>
    <w:p w14:paraId="2233D74D" w14:textId="77777777" w:rsidR="00EA2F01" w:rsidRDefault="00000000" w:rsidP="001F4996">
      <w:pPr>
        <w:spacing w:line="360" w:lineRule="auto"/>
        <w:jc w:val="both"/>
        <w:rPr>
          <w:lang w:eastAsia="en-IN"/>
        </w:rPr>
      </w:pPr>
      <w:r>
        <w:rPr>
          <w:lang w:eastAsia="en-IN"/>
        </w:rPr>
        <w:t xml:space="preserve">Using electrostatic sprayers, insecticides, herbicides, and fungicides are applied efficiently in agriculture. By </w:t>
      </w:r>
      <w:r w:rsidR="0049680D">
        <w:rPr>
          <w:lang w:eastAsia="en-IN"/>
        </w:rPr>
        <w:t>increasing</w:t>
      </w:r>
      <w:r>
        <w:rPr>
          <w:lang w:eastAsia="en-IN"/>
        </w:rPr>
        <w:t xml:space="preserve"> coverage and reducing </w:t>
      </w:r>
      <w:r w:rsidR="0049680D">
        <w:rPr>
          <w:lang w:eastAsia="en-IN"/>
        </w:rPr>
        <w:t>wastage</w:t>
      </w:r>
      <w:r>
        <w:rPr>
          <w:lang w:eastAsia="en-IN"/>
        </w:rPr>
        <w:t xml:space="preserve">, they improve disease and pest control. </w:t>
      </w:r>
    </w:p>
    <w:p w14:paraId="39D75D2B" w14:textId="77777777" w:rsidR="00EA2F01" w:rsidRDefault="00EA2F01" w:rsidP="001F4996">
      <w:pPr>
        <w:spacing w:line="360" w:lineRule="auto"/>
        <w:jc w:val="both"/>
        <w:rPr>
          <w:lang w:eastAsia="en-IN"/>
        </w:rPr>
      </w:pPr>
    </w:p>
    <w:p w14:paraId="161E1D4E" w14:textId="77777777" w:rsidR="00EA2F01" w:rsidRDefault="00000000" w:rsidP="001F4996">
      <w:pPr>
        <w:spacing w:line="360" w:lineRule="auto"/>
        <w:jc w:val="both"/>
        <w:rPr>
          <w:b/>
          <w:lang w:eastAsia="en-IN"/>
        </w:rPr>
      </w:pPr>
      <w:r>
        <w:rPr>
          <w:b/>
          <w:lang w:eastAsia="en-IN"/>
        </w:rPr>
        <w:t xml:space="preserve">Forest Management: </w:t>
      </w:r>
    </w:p>
    <w:p w14:paraId="1C56F548" w14:textId="77777777" w:rsidR="00EA2F01" w:rsidRDefault="00000000" w:rsidP="001F4996">
      <w:pPr>
        <w:spacing w:line="360" w:lineRule="auto"/>
        <w:jc w:val="both"/>
        <w:rPr>
          <w:lang w:eastAsia="en-IN"/>
        </w:rPr>
      </w:pPr>
      <w:r>
        <w:rPr>
          <w:lang w:eastAsia="en-IN"/>
        </w:rPr>
        <w:t xml:space="preserve">Under controlled circumstances, herbicides and other chemicals can be sprayed via electrostatic spraying to manage </w:t>
      </w:r>
      <w:r w:rsidR="0027180B">
        <w:rPr>
          <w:lang w:eastAsia="en-IN"/>
        </w:rPr>
        <w:t>unnecessary</w:t>
      </w:r>
      <w:r>
        <w:rPr>
          <w:lang w:eastAsia="en-IN"/>
        </w:rPr>
        <w:t xml:space="preserve"> species and undergrowth in forests. </w:t>
      </w:r>
    </w:p>
    <w:p w14:paraId="4F0C8A9F" w14:textId="77777777" w:rsidR="00EA2F01" w:rsidRDefault="00EA2F01" w:rsidP="001F4996">
      <w:pPr>
        <w:spacing w:line="360" w:lineRule="auto"/>
        <w:jc w:val="both"/>
        <w:rPr>
          <w:lang w:eastAsia="en-IN"/>
        </w:rPr>
      </w:pPr>
    </w:p>
    <w:p w14:paraId="2F2EC9D5" w14:textId="77777777" w:rsidR="00EA2F01" w:rsidRDefault="00000000" w:rsidP="001F4996">
      <w:pPr>
        <w:spacing w:line="360" w:lineRule="auto"/>
        <w:jc w:val="both"/>
        <w:rPr>
          <w:b/>
          <w:lang w:eastAsia="en-IN"/>
        </w:rPr>
      </w:pPr>
      <w:r>
        <w:rPr>
          <w:b/>
          <w:lang w:eastAsia="en-IN"/>
        </w:rPr>
        <w:t xml:space="preserve">Nurseries: </w:t>
      </w:r>
    </w:p>
    <w:p w14:paraId="3101C294" w14:textId="77777777" w:rsidR="00EA2F01" w:rsidRDefault="00000000" w:rsidP="001F4996">
      <w:pPr>
        <w:spacing w:line="360" w:lineRule="auto"/>
        <w:jc w:val="both"/>
        <w:rPr>
          <w:lang w:eastAsia="en-IN"/>
        </w:rPr>
      </w:pPr>
      <w:r>
        <w:rPr>
          <w:lang w:eastAsia="en-IN"/>
        </w:rPr>
        <w:t xml:space="preserve">Growth regulators, fertilizers, and pesticides can be applied to plants precisely and uniformly with electrostatic sprayers, which promotes healthy growth. These tools are helpful in greenhouse and nursery operations. </w:t>
      </w:r>
    </w:p>
    <w:p w14:paraId="2B926535" w14:textId="77777777" w:rsidR="00EA2F01" w:rsidRDefault="00EA2F01" w:rsidP="001F4996">
      <w:pPr>
        <w:spacing w:line="360" w:lineRule="auto"/>
        <w:jc w:val="both"/>
        <w:rPr>
          <w:lang w:eastAsia="en-IN"/>
        </w:rPr>
      </w:pPr>
    </w:p>
    <w:p w14:paraId="2A4179FF" w14:textId="77777777" w:rsidR="00EA2F01" w:rsidRDefault="00000000" w:rsidP="001F4996">
      <w:pPr>
        <w:spacing w:line="360" w:lineRule="auto"/>
        <w:jc w:val="both"/>
        <w:rPr>
          <w:b/>
          <w:lang w:eastAsia="en-IN"/>
        </w:rPr>
      </w:pPr>
      <w:r>
        <w:rPr>
          <w:b/>
          <w:lang w:eastAsia="en-IN"/>
        </w:rPr>
        <w:t xml:space="preserve">Public health: </w:t>
      </w:r>
    </w:p>
    <w:p w14:paraId="2CF1FA03" w14:textId="77777777" w:rsidR="00F555DB" w:rsidRDefault="00000000" w:rsidP="001F4996">
      <w:pPr>
        <w:spacing w:line="360" w:lineRule="auto"/>
        <w:jc w:val="both"/>
        <w:rPr>
          <w:lang w:eastAsia="en-IN"/>
        </w:rPr>
      </w:pPr>
      <w:r>
        <w:rPr>
          <w:lang w:eastAsia="en-IN"/>
        </w:rPr>
        <w:t xml:space="preserve">Electrostatic sprayers are used to administer insecticides in mosquito control programs efficiently and prevent the spread of diseases like the West Nile virus and Zika. </w:t>
      </w:r>
    </w:p>
    <w:p w14:paraId="5A111EC7" w14:textId="77777777" w:rsidR="00F555DB" w:rsidRDefault="00F555DB" w:rsidP="001F4996">
      <w:pPr>
        <w:spacing w:line="360" w:lineRule="auto"/>
        <w:jc w:val="both"/>
        <w:rPr>
          <w:lang w:eastAsia="en-IN"/>
        </w:rPr>
      </w:pPr>
    </w:p>
    <w:p w14:paraId="5DD6A264" w14:textId="77777777" w:rsidR="00EA2F01" w:rsidRDefault="00000000" w:rsidP="001F4996">
      <w:pPr>
        <w:spacing w:line="360" w:lineRule="auto"/>
        <w:jc w:val="both"/>
        <w:rPr>
          <w:b/>
          <w:lang w:eastAsia="en-IN"/>
        </w:rPr>
      </w:pPr>
      <w:r>
        <w:rPr>
          <w:b/>
          <w:lang w:eastAsia="en-IN"/>
        </w:rPr>
        <w:t xml:space="preserve">Automotive and Aerospace: </w:t>
      </w:r>
    </w:p>
    <w:p w14:paraId="0E20B7F7" w14:textId="77777777" w:rsidR="00EA2F01" w:rsidRDefault="00000000" w:rsidP="001F4996">
      <w:pPr>
        <w:spacing w:line="360" w:lineRule="auto"/>
        <w:jc w:val="both"/>
        <w:rPr>
          <w:lang w:eastAsia="en-IN"/>
        </w:rPr>
      </w:pPr>
      <w:r>
        <w:rPr>
          <w:lang w:eastAsia="en-IN"/>
        </w:rPr>
        <w:lastRenderedPageBreak/>
        <w:t xml:space="preserve">Electrostatic spray guns are used in these industries to apply paint and finishes to cars and aircraft. Because the charged particles </w:t>
      </w:r>
      <w:r w:rsidR="0049680D">
        <w:rPr>
          <w:lang w:eastAsia="en-IN"/>
        </w:rPr>
        <w:t>stick</w:t>
      </w:r>
      <w:r>
        <w:rPr>
          <w:lang w:eastAsia="en-IN"/>
        </w:rPr>
        <w:t xml:space="preserve"> to surfaces more readily, a more equal finish is achieved. </w:t>
      </w:r>
    </w:p>
    <w:p w14:paraId="183E25D9" w14:textId="77777777" w:rsidR="00F555DB" w:rsidRDefault="00F555DB" w:rsidP="001F4996">
      <w:pPr>
        <w:spacing w:line="360" w:lineRule="auto"/>
        <w:jc w:val="both"/>
        <w:rPr>
          <w:lang w:eastAsia="en-IN"/>
        </w:rPr>
      </w:pPr>
    </w:p>
    <w:p w14:paraId="233EA244" w14:textId="77777777" w:rsidR="00EA2F01" w:rsidRDefault="00000000" w:rsidP="001F4996">
      <w:pPr>
        <w:spacing w:line="360" w:lineRule="auto"/>
        <w:jc w:val="both"/>
        <w:rPr>
          <w:b/>
          <w:lang w:eastAsia="en-IN"/>
        </w:rPr>
      </w:pPr>
      <w:r>
        <w:rPr>
          <w:b/>
          <w:lang w:eastAsia="en-IN"/>
        </w:rPr>
        <w:t xml:space="preserve">Furniture and Metal Finishing: </w:t>
      </w:r>
    </w:p>
    <w:p w14:paraId="34E3D987" w14:textId="77777777" w:rsidR="00EA2F01" w:rsidRDefault="00000000" w:rsidP="001F4996">
      <w:pPr>
        <w:spacing w:line="360" w:lineRule="auto"/>
        <w:jc w:val="both"/>
        <w:rPr>
          <w:lang w:eastAsia="en-IN"/>
        </w:rPr>
      </w:pPr>
      <w:r>
        <w:rPr>
          <w:lang w:eastAsia="en-IN"/>
        </w:rPr>
        <w:t xml:space="preserve">Electrostatic spraying is a technique that applies a coating to metals and furniture to obtain a high-quality and efficient finish. </w:t>
      </w:r>
    </w:p>
    <w:p w14:paraId="241CED2E" w14:textId="77777777" w:rsidR="00F555DB" w:rsidRDefault="00F555DB" w:rsidP="001F4996">
      <w:pPr>
        <w:spacing w:line="360" w:lineRule="auto"/>
        <w:jc w:val="both"/>
        <w:rPr>
          <w:lang w:eastAsia="en-IN"/>
        </w:rPr>
      </w:pPr>
    </w:p>
    <w:p w14:paraId="04C3CF16" w14:textId="77777777" w:rsidR="00EA2F01" w:rsidRDefault="00000000" w:rsidP="001F4996">
      <w:pPr>
        <w:spacing w:line="360" w:lineRule="auto"/>
        <w:jc w:val="both"/>
        <w:rPr>
          <w:b/>
          <w:lang w:eastAsia="en-IN"/>
        </w:rPr>
      </w:pPr>
      <w:r>
        <w:rPr>
          <w:b/>
          <w:lang w:eastAsia="en-IN"/>
        </w:rPr>
        <w:t xml:space="preserve">Electronics Production: PCB Coating: </w:t>
      </w:r>
    </w:p>
    <w:p w14:paraId="66EC3C82" w14:textId="77777777" w:rsidR="00EA2F01" w:rsidRDefault="00000000" w:rsidP="001F4996">
      <w:pPr>
        <w:spacing w:line="360" w:lineRule="auto"/>
        <w:jc w:val="both"/>
        <w:rPr>
          <w:lang w:eastAsia="en-IN"/>
        </w:rPr>
      </w:pPr>
      <w:r>
        <w:rPr>
          <w:lang w:eastAsia="en-IN"/>
        </w:rPr>
        <w:t xml:space="preserve">Using electrostatic sprayers, printed circuit boards (PCBs) </w:t>
      </w:r>
      <w:proofErr w:type="gramStart"/>
      <w:r>
        <w:rPr>
          <w:lang w:eastAsia="en-IN"/>
        </w:rPr>
        <w:t>are  coated</w:t>
      </w:r>
      <w:proofErr w:type="gramEnd"/>
      <w:r>
        <w:rPr>
          <w:lang w:eastAsia="en-IN"/>
        </w:rPr>
        <w:t xml:space="preserve"> to protect sensitive electronic components from environmental contaminants. </w:t>
      </w:r>
    </w:p>
    <w:p w14:paraId="0FDA25F0" w14:textId="77777777" w:rsidR="00F555DB" w:rsidRDefault="00F555DB" w:rsidP="001F4996">
      <w:pPr>
        <w:spacing w:line="360" w:lineRule="auto"/>
        <w:jc w:val="both"/>
        <w:rPr>
          <w:lang w:eastAsia="en-IN"/>
        </w:rPr>
      </w:pPr>
    </w:p>
    <w:p w14:paraId="3EEE3271" w14:textId="77777777" w:rsidR="00EA2F01" w:rsidRDefault="00000000" w:rsidP="001F4996">
      <w:pPr>
        <w:spacing w:line="360" w:lineRule="auto"/>
        <w:jc w:val="both"/>
        <w:rPr>
          <w:b/>
          <w:lang w:eastAsia="en-IN"/>
        </w:rPr>
      </w:pPr>
      <w:r>
        <w:rPr>
          <w:b/>
          <w:lang w:eastAsia="en-IN"/>
        </w:rPr>
        <w:t xml:space="preserve">Textile Sector: </w:t>
      </w:r>
    </w:p>
    <w:p w14:paraId="5311F31D" w14:textId="77777777" w:rsidR="00EA2F01" w:rsidRDefault="00000000" w:rsidP="001F4996">
      <w:pPr>
        <w:spacing w:line="360" w:lineRule="auto"/>
        <w:jc w:val="both"/>
        <w:rPr>
          <w:lang w:eastAsia="en-IN"/>
        </w:rPr>
      </w:pPr>
      <w:r>
        <w:rPr>
          <w:lang w:eastAsia="en-IN"/>
        </w:rPr>
        <w:t xml:space="preserve">Electrostatic systems can be used in the textile sector to apply dye evenly, </w:t>
      </w:r>
      <w:r w:rsidR="0049680D">
        <w:rPr>
          <w:lang w:eastAsia="en-IN"/>
        </w:rPr>
        <w:t>increasing</w:t>
      </w:r>
      <w:r>
        <w:rPr>
          <w:lang w:eastAsia="en-IN"/>
        </w:rPr>
        <w:t xml:space="preserve"> color consistency and requiring less dye. </w:t>
      </w:r>
    </w:p>
    <w:p w14:paraId="72A8861C" w14:textId="77777777" w:rsidR="00F555DB" w:rsidRDefault="00F555DB" w:rsidP="001F4996">
      <w:pPr>
        <w:spacing w:line="360" w:lineRule="auto"/>
        <w:jc w:val="both"/>
        <w:rPr>
          <w:lang w:eastAsia="en-IN"/>
        </w:rPr>
      </w:pPr>
    </w:p>
    <w:p w14:paraId="462DD390" w14:textId="77777777" w:rsidR="00EA2F01" w:rsidRDefault="00000000" w:rsidP="001F4996">
      <w:pPr>
        <w:spacing w:line="360" w:lineRule="auto"/>
        <w:jc w:val="both"/>
        <w:rPr>
          <w:b/>
          <w:lang w:eastAsia="en-IN"/>
        </w:rPr>
      </w:pPr>
      <w:r>
        <w:rPr>
          <w:b/>
          <w:lang w:eastAsia="en-IN"/>
        </w:rPr>
        <w:t xml:space="preserve">Food Industry: </w:t>
      </w:r>
    </w:p>
    <w:p w14:paraId="671A0AA9" w14:textId="77777777" w:rsidR="00CF7722" w:rsidRDefault="00000000" w:rsidP="001F4996">
      <w:pPr>
        <w:spacing w:line="360" w:lineRule="auto"/>
        <w:jc w:val="both"/>
        <w:rPr>
          <w:lang w:eastAsia="en-IN"/>
        </w:rPr>
      </w:pPr>
      <w:r>
        <w:rPr>
          <w:lang w:eastAsia="en-IN"/>
        </w:rPr>
        <w:t xml:space="preserve">Antimicrobial solutions or coatings can be electrostatically sprayed onto food products to increase food safety and </w:t>
      </w:r>
      <w:r w:rsidR="0049680D">
        <w:rPr>
          <w:lang w:eastAsia="en-IN"/>
        </w:rPr>
        <w:t xml:space="preserve">increase </w:t>
      </w:r>
      <w:r>
        <w:rPr>
          <w:lang w:eastAsia="en-IN"/>
        </w:rPr>
        <w:t>shelf life.</w:t>
      </w:r>
    </w:p>
    <w:p w14:paraId="6D17DCF1" w14:textId="77777777" w:rsidR="00F555DB" w:rsidRPr="006A7285" w:rsidRDefault="00F555DB" w:rsidP="001F4996">
      <w:pPr>
        <w:spacing w:line="360" w:lineRule="auto"/>
        <w:jc w:val="both"/>
        <w:rPr>
          <w:color w:val="000000" w:themeColor="text1"/>
          <w:lang w:eastAsia="en-IN"/>
        </w:rPr>
      </w:pPr>
    </w:p>
    <w:p w14:paraId="47840ACD" w14:textId="77777777" w:rsidR="00BF4026" w:rsidRDefault="00000000" w:rsidP="006F7D93">
      <w:pPr>
        <w:spacing w:line="360" w:lineRule="auto"/>
        <w:jc w:val="both"/>
        <w:rPr>
          <w:b/>
          <w:bCs/>
          <w:sz w:val="28"/>
          <w:szCs w:val="28"/>
          <w:lang w:eastAsia="en-IN"/>
        </w:rPr>
      </w:pPr>
      <w:r w:rsidRPr="006A7285">
        <w:rPr>
          <w:b/>
          <w:bCs/>
          <w:sz w:val="28"/>
          <w:szCs w:val="28"/>
          <w:lang w:eastAsia="en-IN"/>
        </w:rPr>
        <w:t>1.5. Objective of</w:t>
      </w:r>
      <w:r w:rsidR="00EA2F01">
        <w:rPr>
          <w:b/>
          <w:bCs/>
          <w:sz w:val="28"/>
          <w:szCs w:val="28"/>
          <w:lang w:eastAsia="en-IN"/>
        </w:rPr>
        <w:t xml:space="preserve"> Project </w:t>
      </w:r>
    </w:p>
    <w:p w14:paraId="2F9F410D" w14:textId="77777777" w:rsidR="0049680D" w:rsidRPr="006A7285" w:rsidRDefault="0049680D" w:rsidP="006F7D93">
      <w:pPr>
        <w:spacing w:line="360" w:lineRule="auto"/>
        <w:jc w:val="both"/>
        <w:rPr>
          <w:b/>
          <w:bCs/>
          <w:sz w:val="28"/>
          <w:szCs w:val="28"/>
          <w:lang w:eastAsia="en-IN"/>
        </w:rPr>
      </w:pPr>
    </w:p>
    <w:p w14:paraId="0B8F5CC1" w14:textId="77777777" w:rsidR="00EA2F01" w:rsidRDefault="00000000" w:rsidP="001F4996">
      <w:pPr>
        <w:spacing w:line="360" w:lineRule="auto"/>
        <w:jc w:val="both"/>
        <w:rPr>
          <w:b/>
          <w:lang w:eastAsia="en-IN"/>
        </w:rPr>
      </w:pPr>
      <w:r>
        <w:rPr>
          <w:b/>
          <w:lang w:eastAsia="en-IN"/>
        </w:rPr>
        <w:t xml:space="preserve">Improved performance: </w:t>
      </w:r>
    </w:p>
    <w:p w14:paraId="15E6011A" w14:textId="77777777" w:rsidR="00EA2F01" w:rsidRDefault="00000000" w:rsidP="001F4996">
      <w:pPr>
        <w:spacing w:line="360" w:lineRule="auto"/>
        <w:jc w:val="both"/>
        <w:rPr>
          <w:lang w:eastAsia="en-IN"/>
        </w:rPr>
      </w:pPr>
      <w:r>
        <w:rPr>
          <w:lang w:eastAsia="en-IN"/>
        </w:rPr>
        <w:t xml:space="preserve">The purpose of electrostatic spraying systems is to increase productivity and efficiency when applying pesticides. These technologies assist farmers in </w:t>
      </w:r>
      <w:r w:rsidR="0049680D">
        <w:rPr>
          <w:lang w:eastAsia="en-IN"/>
        </w:rPr>
        <w:t>regulate</w:t>
      </w:r>
      <w:r>
        <w:rPr>
          <w:lang w:eastAsia="en-IN"/>
        </w:rPr>
        <w:t xml:space="preserve"> their operations and allocating resources more wisely, which eventually </w:t>
      </w:r>
      <w:r w:rsidR="0049680D">
        <w:rPr>
          <w:lang w:eastAsia="en-IN"/>
        </w:rPr>
        <w:t>increases</w:t>
      </w:r>
      <w:r>
        <w:rPr>
          <w:lang w:eastAsia="en-IN"/>
        </w:rPr>
        <w:t xml:space="preserve"> profitability and competitiveness by covering more regions in less time and with less resources.</w:t>
      </w:r>
    </w:p>
    <w:p w14:paraId="33C503A2" w14:textId="77777777" w:rsidR="0049680D" w:rsidRDefault="0049680D" w:rsidP="001F4996">
      <w:pPr>
        <w:spacing w:line="360" w:lineRule="auto"/>
        <w:jc w:val="both"/>
        <w:rPr>
          <w:lang w:eastAsia="en-IN"/>
        </w:rPr>
      </w:pPr>
    </w:p>
    <w:p w14:paraId="282938BE" w14:textId="77777777" w:rsidR="00EA2F01" w:rsidRDefault="00000000" w:rsidP="001F4996">
      <w:pPr>
        <w:spacing w:line="360" w:lineRule="auto"/>
        <w:jc w:val="both"/>
        <w:rPr>
          <w:b/>
          <w:lang w:eastAsia="en-IN"/>
        </w:rPr>
      </w:pPr>
      <w:r>
        <w:rPr>
          <w:b/>
          <w:lang w:eastAsia="en-IN"/>
        </w:rPr>
        <w:t xml:space="preserve">Benefits Safety: </w:t>
      </w:r>
    </w:p>
    <w:p w14:paraId="50729129" w14:textId="77777777" w:rsidR="00EA2F01" w:rsidRDefault="00000000" w:rsidP="001F4996">
      <w:pPr>
        <w:spacing w:line="360" w:lineRule="auto"/>
        <w:jc w:val="both"/>
        <w:rPr>
          <w:lang w:eastAsia="en-IN"/>
        </w:rPr>
      </w:pPr>
      <w:r>
        <w:rPr>
          <w:lang w:eastAsia="en-IN"/>
        </w:rPr>
        <w:t xml:space="preserve">Another goal of electrostatic spraying systems is safety, especially for the environment and </w:t>
      </w:r>
      <w:r w:rsidR="0049680D">
        <w:rPr>
          <w:lang w:eastAsia="en-IN"/>
        </w:rPr>
        <w:t>farmers</w:t>
      </w:r>
      <w:r>
        <w:rPr>
          <w:lang w:eastAsia="en-IN"/>
        </w:rPr>
        <w:t xml:space="preserve">. These solutions </w:t>
      </w:r>
      <w:proofErr w:type="gramStart"/>
      <w:r w:rsidR="0049680D">
        <w:rPr>
          <w:lang w:eastAsia="en-IN"/>
        </w:rPr>
        <w:t>tries</w:t>
      </w:r>
      <w:proofErr w:type="gramEnd"/>
      <w:r>
        <w:rPr>
          <w:lang w:eastAsia="en-IN"/>
        </w:rPr>
        <w:t xml:space="preserve"> to reduce risks and create safer working environments for agricultural workers by avoiding exposure to pesticides and chemical usage.</w:t>
      </w:r>
    </w:p>
    <w:p w14:paraId="5637BE51" w14:textId="77777777" w:rsidR="0049680D" w:rsidRDefault="0049680D" w:rsidP="001F4996">
      <w:pPr>
        <w:spacing w:line="360" w:lineRule="auto"/>
        <w:jc w:val="both"/>
        <w:rPr>
          <w:lang w:eastAsia="en-IN"/>
        </w:rPr>
      </w:pPr>
    </w:p>
    <w:p w14:paraId="338CFCE6" w14:textId="77777777" w:rsidR="00EA2F01" w:rsidRDefault="00000000" w:rsidP="001F4996">
      <w:pPr>
        <w:spacing w:line="360" w:lineRule="auto"/>
        <w:jc w:val="both"/>
        <w:rPr>
          <w:b/>
          <w:lang w:eastAsia="en-IN"/>
        </w:rPr>
      </w:pPr>
      <w:r>
        <w:rPr>
          <w:b/>
          <w:lang w:eastAsia="en-IN"/>
        </w:rPr>
        <w:lastRenderedPageBreak/>
        <w:t xml:space="preserve">Uniqueness: </w:t>
      </w:r>
    </w:p>
    <w:p w14:paraId="42CEC45E" w14:textId="77777777" w:rsidR="00EA2F01" w:rsidRDefault="00000000" w:rsidP="001F4996">
      <w:pPr>
        <w:spacing w:line="360" w:lineRule="auto"/>
        <w:jc w:val="both"/>
        <w:rPr>
          <w:lang w:eastAsia="en-IN"/>
        </w:rPr>
      </w:pPr>
      <w:r>
        <w:rPr>
          <w:lang w:eastAsia="en-IN"/>
        </w:rPr>
        <w:t>These systems strive to satisfy the various demands of farmers and applicators in various agricultural situations by providing flexibility in nozzle configurations, spray settings, and application techniques.</w:t>
      </w:r>
    </w:p>
    <w:p w14:paraId="11502890" w14:textId="77777777" w:rsidR="0049680D" w:rsidRDefault="0049680D" w:rsidP="001F4996">
      <w:pPr>
        <w:spacing w:line="360" w:lineRule="auto"/>
        <w:jc w:val="both"/>
        <w:rPr>
          <w:lang w:eastAsia="en-IN"/>
        </w:rPr>
      </w:pPr>
    </w:p>
    <w:p w14:paraId="4B30CAB1" w14:textId="77777777" w:rsidR="0049680D" w:rsidRDefault="00000000" w:rsidP="001F4996">
      <w:pPr>
        <w:spacing w:line="360" w:lineRule="auto"/>
        <w:jc w:val="both"/>
        <w:rPr>
          <w:lang w:eastAsia="en-IN"/>
        </w:rPr>
      </w:pPr>
      <w:r>
        <w:rPr>
          <w:b/>
          <w:lang w:eastAsia="en-IN"/>
        </w:rPr>
        <w:t>Uniform Application:</w:t>
      </w:r>
      <w:r>
        <w:rPr>
          <w:lang w:eastAsia="en-IN"/>
        </w:rPr>
        <w:t xml:space="preserve"> </w:t>
      </w:r>
    </w:p>
    <w:p w14:paraId="29DCD2DA" w14:textId="77777777" w:rsidR="00EA2F01" w:rsidRDefault="00000000" w:rsidP="001F4996">
      <w:pPr>
        <w:spacing w:line="360" w:lineRule="auto"/>
        <w:jc w:val="both"/>
        <w:rPr>
          <w:lang w:eastAsia="en-IN"/>
        </w:rPr>
      </w:pPr>
      <w:r>
        <w:rPr>
          <w:lang w:eastAsia="en-IN"/>
        </w:rPr>
        <w:t>Applying liquids, such as insecticides, uniformly across the target surface is another goal. Compared to traditional spraying techniques, electrostatic spraying systems produce more uniform coverage and distribution by using electrostatic forces to create uniformly charged droplets that are drawn to surfaces.</w:t>
      </w:r>
    </w:p>
    <w:p w14:paraId="1791B3EA" w14:textId="77777777" w:rsidR="0049680D" w:rsidRDefault="0049680D" w:rsidP="001F4996">
      <w:pPr>
        <w:spacing w:line="360" w:lineRule="auto"/>
        <w:jc w:val="both"/>
        <w:rPr>
          <w:lang w:eastAsia="en-IN"/>
        </w:rPr>
      </w:pPr>
    </w:p>
    <w:p w14:paraId="4BAFCCC2" w14:textId="77777777" w:rsidR="00EA2F01" w:rsidRDefault="00000000" w:rsidP="001F4996">
      <w:pPr>
        <w:spacing w:line="360" w:lineRule="auto"/>
        <w:jc w:val="both"/>
        <w:rPr>
          <w:lang w:eastAsia="en-IN"/>
        </w:rPr>
      </w:pPr>
      <w:r>
        <w:rPr>
          <w:b/>
          <w:lang w:eastAsia="en-IN"/>
        </w:rPr>
        <w:t>Reduced Environmental Impact and Drift:</w:t>
      </w:r>
      <w:r>
        <w:rPr>
          <w:lang w:eastAsia="en-IN"/>
        </w:rPr>
        <w:t xml:space="preserve"> The goal of electrostatic spraying systems is to reduce the amount of pesticide drift, which happens when sprayed droplets wind up in unwanted places. These devices aid in lowering off-target deposition and environmental contamination by guiding charged droplets toward the target surface, encouraging environmental stewardship and regulatory compliance.</w:t>
      </w:r>
    </w:p>
    <w:p w14:paraId="324F0385" w14:textId="77777777" w:rsidR="00453183" w:rsidRDefault="00453183" w:rsidP="001F4996">
      <w:pPr>
        <w:spacing w:line="360" w:lineRule="auto"/>
        <w:jc w:val="both"/>
        <w:rPr>
          <w:lang w:eastAsia="en-IN"/>
        </w:rPr>
      </w:pPr>
    </w:p>
    <w:p w14:paraId="1C46E561" w14:textId="77777777" w:rsidR="00EA2F01" w:rsidRDefault="00000000" w:rsidP="001F4996">
      <w:pPr>
        <w:spacing w:line="360" w:lineRule="auto"/>
        <w:jc w:val="both"/>
        <w:rPr>
          <w:b/>
          <w:lang w:eastAsia="en-IN"/>
        </w:rPr>
      </w:pPr>
      <w:r>
        <w:rPr>
          <w:b/>
          <w:lang w:eastAsia="en-IN"/>
        </w:rPr>
        <w:t xml:space="preserve">Enhanced Pest Control: </w:t>
      </w:r>
    </w:p>
    <w:p w14:paraId="66DA6878" w14:textId="77777777" w:rsidR="00EA2F01" w:rsidRDefault="00000000" w:rsidP="001F4996">
      <w:pPr>
        <w:spacing w:line="360" w:lineRule="auto"/>
        <w:jc w:val="both"/>
        <w:rPr>
          <w:lang w:eastAsia="en-IN"/>
        </w:rPr>
      </w:pPr>
      <w:r>
        <w:rPr>
          <w:lang w:eastAsia="en-IN"/>
        </w:rPr>
        <w:t>Improving crop pest and disease management is one of the main goals of electrostatic spraying systems in agriculture. These solutions are designed to reduce insect damage and increase crop yields by guaranteeing more efficient pesticide droplet coverage and adherence to plant surfaces.</w:t>
      </w:r>
    </w:p>
    <w:p w14:paraId="63E6A034" w14:textId="77777777" w:rsidR="00EA2F01" w:rsidRDefault="00000000" w:rsidP="001F4996">
      <w:pPr>
        <w:spacing w:line="360" w:lineRule="auto"/>
        <w:jc w:val="both"/>
        <w:rPr>
          <w:b/>
          <w:lang w:eastAsia="en-IN"/>
        </w:rPr>
      </w:pPr>
      <w:r>
        <w:rPr>
          <w:b/>
          <w:lang w:eastAsia="en-IN"/>
        </w:rPr>
        <w:t xml:space="preserve">Decreased Chemical Usage: </w:t>
      </w:r>
    </w:p>
    <w:p w14:paraId="219CD837" w14:textId="77777777" w:rsidR="00EA2F01" w:rsidRDefault="00000000" w:rsidP="001F4996">
      <w:pPr>
        <w:spacing w:line="360" w:lineRule="auto"/>
        <w:jc w:val="both"/>
        <w:rPr>
          <w:lang w:eastAsia="en-IN"/>
        </w:rPr>
      </w:pPr>
      <w:r>
        <w:rPr>
          <w:lang w:eastAsia="en-IN"/>
        </w:rPr>
        <w:t>By applying chemicals more effectively and efficiently, electrostatic spraying systems aim to maximize the use of insecticides and other chemicals. These systems try to limit environmental effect and reduce farmers' input costs by lowering the amount of chemical required to achieve desired results.</w:t>
      </w:r>
    </w:p>
    <w:p w14:paraId="191F69FC" w14:textId="77777777" w:rsidR="0060010D" w:rsidRDefault="0060010D" w:rsidP="001F4996">
      <w:pPr>
        <w:spacing w:line="360" w:lineRule="auto"/>
        <w:jc w:val="both"/>
        <w:rPr>
          <w:lang w:eastAsia="en-IN"/>
        </w:rPr>
      </w:pPr>
    </w:p>
    <w:p w14:paraId="65319E45" w14:textId="77777777" w:rsidR="00F555DB" w:rsidRDefault="00F555DB" w:rsidP="001F4996">
      <w:pPr>
        <w:spacing w:line="360" w:lineRule="auto"/>
        <w:jc w:val="both"/>
        <w:rPr>
          <w:lang w:eastAsia="en-IN"/>
        </w:rPr>
      </w:pPr>
    </w:p>
    <w:p w14:paraId="3B919FF9" w14:textId="77777777" w:rsidR="001F4996" w:rsidRDefault="001F4996" w:rsidP="001F4996">
      <w:pPr>
        <w:spacing w:line="360" w:lineRule="auto"/>
        <w:jc w:val="both"/>
        <w:rPr>
          <w:lang w:eastAsia="en-IN"/>
        </w:rPr>
      </w:pPr>
    </w:p>
    <w:p w14:paraId="5CB2E44E" w14:textId="77777777" w:rsidR="001F4996" w:rsidRDefault="001F4996" w:rsidP="001F4996">
      <w:pPr>
        <w:spacing w:line="360" w:lineRule="auto"/>
        <w:jc w:val="both"/>
        <w:rPr>
          <w:lang w:eastAsia="en-IN"/>
        </w:rPr>
      </w:pPr>
    </w:p>
    <w:p w14:paraId="55ED5DCD" w14:textId="77777777" w:rsidR="001F4996" w:rsidRDefault="001F4996" w:rsidP="001F4996">
      <w:pPr>
        <w:spacing w:line="360" w:lineRule="auto"/>
        <w:jc w:val="both"/>
        <w:rPr>
          <w:lang w:eastAsia="en-IN"/>
        </w:rPr>
      </w:pPr>
    </w:p>
    <w:p w14:paraId="0E3456AB" w14:textId="77777777" w:rsidR="001F4996" w:rsidRPr="00EA2F01" w:rsidRDefault="001F4996" w:rsidP="001F4996">
      <w:pPr>
        <w:spacing w:line="360" w:lineRule="auto"/>
        <w:jc w:val="both"/>
        <w:rPr>
          <w:lang w:eastAsia="en-IN"/>
        </w:rPr>
      </w:pPr>
    </w:p>
    <w:p w14:paraId="08EDA5C2" w14:textId="77777777" w:rsidR="00922C66" w:rsidRPr="006A7285" w:rsidRDefault="00000000" w:rsidP="006F7D93">
      <w:pPr>
        <w:spacing w:line="360" w:lineRule="auto"/>
        <w:jc w:val="both"/>
        <w:rPr>
          <w:b/>
          <w:bCs/>
          <w:color w:val="0D0D0D"/>
          <w:sz w:val="28"/>
          <w:szCs w:val="28"/>
          <w:lang w:eastAsia="en-IN"/>
        </w:rPr>
      </w:pPr>
      <w:r w:rsidRPr="006A7285">
        <w:rPr>
          <w:b/>
          <w:bCs/>
          <w:color w:val="0D0D0D"/>
          <w:sz w:val="28"/>
          <w:szCs w:val="28"/>
          <w:lang w:eastAsia="en-IN"/>
        </w:rPr>
        <w:lastRenderedPageBreak/>
        <w:t>1.6 Ghantt Chart</w:t>
      </w:r>
    </w:p>
    <w:p w14:paraId="1FFCA978" w14:textId="77777777" w:rsidR="00922C66" w:rsidRPr="006A7285" w:rsidRDefault="00922C66" w:rsidP="006F7D93">
      <w:pPr>
        <w:spacing w:line="360" w:lineRule="auto"/>
        <w:jc w:val="both"/>
        <w:rPr>
          <w:b/>
          <w:bCs/>
          <w:color w:val="0D0D0D"/>
          <w:sz w:val="28"/>
          <w:szCs w:val="28"/>
          <w:lang w:eastAsia="en-IN"/>
        </w:rPr>
      </w:pPr>
    </w:p>
    <w:tbl>
      <w:tblPr>
        <w:tblW w:w="8631" w:type="dxa"/>
        <w:tblCellMar>
          <w:left w:w="0" w:type="dxa"/>
          <w:right w:w="0" w:type="dxa"/>
        </w:tblCellMar>
        <w:tblLook w:val="0420" w:firstRow="1" w:lastRow="0" w:firstColumn="0" w:lastColumn="0" w:noHBand="0" w:noVBand="1"/>
      </w:tblPr>
      <w:tblGrid>
        <w:gridCol w:w="710"/>
        <w:gridCol w:w="2761"/>
        <w:gridCol w:w="645"/>
        <w:gridCol w:w="645"/>
        <w:gridCol w:w="645"/>
        <w:gridCol w:w="645"/>
        <w:gridCol w:w="645"/>
        <w:gridCol w:w="645"/>
        <w:gridCol w:w="645"/>
        <w:gridCol w:w="645"/>
      </w:tblGrid>
      <w:tr w:rsidR="008D2BD1" w14:paraId="4E7150B0" w14:textId="77777777" w:rsidTr="00397CF3">
        <w:trPr>
          <w:trHeight w:val="1166"/>
        </w:trPr>
        <w:tc>
          <w:tcPr>
            <w:tcW w:w="710"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vAlign w:val="center"/>
            <w:hideMark/>
          </w:tcPr>
          <w:p w14:paraId="3AFE1797"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Sr. No.</w:t>
            </w:r>
          </w:p>
        </w:tc>
        <w:tc>
          <w:tcPr>
            <w:tcW w:w="2761"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vAlign w:val="center"/>
            <w:hideMark/>
          </w:tcPr>
          <w:p w14:paraId="40DBE222"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Activity</w:t>
            </w:r>
          </w:p>
        </w:tc>
        <w:tc>
          <w:tcPr>
            <w:tcW w:w="645"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textDirection w:val="btLr"/>
            <w:vAlign w:val="center"/>
            <w:hideMark/>
          </w:tcPr>
          <w:p w14:paraId="4E7F09DE"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Aug-23</w:t>
            </w:r>
          </w:p>
        </w:tc>
        <w:tc>
          <w:tcPr>
            <w:tcW w:w="645"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textDirection w:val="btLr"/>
            <w:vAlign w:val="center"/>
            <w:hideMark/>
          </w:tcPr>
          <w:p w14:paraId="7AAA697A"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Sep-23</w:t>
            </w:r>
          </w:p>
        </w:tc>
        <w:tc>
          <w:tcPr>
            <w:tcW w:w="645"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textDirection w:val="btLr"/>
            <w:vAlign w:val="center"/>
            <w:hideMark/>
          </w:tcPr>
          <w:p w14:paraId="769D79BC"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Oct-23</w:t>
            </w:r>
          </w:p>
        </w:tc>
        <w:tc>
          <w:tcPr>
            <w:tcW w:w="645"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textDirection w:val="btLr"/>
            <w:vAlign w:val="center"/>
            <w:hideMark/>
          </w:tcPr>
          <w:p w14:paraId="12540A6D"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Nov-23</w:t>
            </w:r>
          </w:p>
        </w:tc>
        <w:tc>
          <w:tcPr>
            <w:tcW w:w="645"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textDirection w:val="btLr"/>
            <w:vAlign w:val="center"/>
            <w:hideMark/>
          </w:tcPr>
          <w:p w14:paraId="3D20A514"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Dec-23</w:t>
            </w:r>
          </w:p>
        </w:tc>
        <w:tc>
          <w:tcPr>
            <w:tcW w:w="645"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textDirection w:val="btLr"/>
            <w:vAlign w:val="center"/>
            <w:hideMark/>
          </w:tcPr>
          <w:p w14:paraId="2869D3EC"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Jan-24</w:t>
            </w:r>
          </w:p>
        </w:tc>
        <w:tc>
          <w:tcPr>
            <w:tcW w:w="645"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textDirection w:val="btLr"/>
            <w:vAlign w:val="center"/>
            <w:hideMark/>
          </w:tcPr>
          <w:p w14:paraId="7EF3CE89"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Feb-24</w:t>
            </w:r>
          </w:p>
        </w:tc>
        <w:tc>
          <w:tcPr>
            <w:tcW w:w="645" w:type="dxa"/>
            <w:tcBorders>
              <w:top w:val="single" w:sz="8" w:space="0" w:color="FFFFFF"/>
              <w:left w:val="single" w:sz="8" w:space="0" w:color="FFFFFF"/>
              <w:bottom w:val="single" w:sz="24" w:space="0" w:color="FFFFFF"/>
              <w:right w:val="single" w:sz="8" w:space="0" w:color="FFFFFF"/>
            </w:tcBorders>
            <w:shd w:val="clear" w:color="auto" w:fill="5B9BD5"/>
            <w:tcMar>
              <w:top w:w="4" w:type="dxa"/>
              <w:left w:w="4" w:type="dxa"/>
              <w:bottom w:w="0" w:type="dxa"/>
              <w:right w:w="4" w:type="dxa"/>
            </w:tcMar>
            <w:textDirection w:val="btLr"/>
            <w:vAlign w:val="center"/>
            <w:hideMark/>
          </w:tcPr>
          <w:p w14:paraId="6A475ABF" w14:textId="77777777" w:rsidR="00A77C24" w:rsidRPr="006A7285" w:rsidRDefault="00000000" w:rsidP="006F7D93">
            <w:pPr>
              <w:spacing w:line="360" w:lineRule="auto"/>
              <w:jc w:val="both"/>
              <w:rPr>
                <w:color w:val="000000" w:themeColor="text1"/>
                <w:lang w:eastAsia="en-IN"/>
              </w:rPr>
            </w:pPr>
            <w:r w:rsidRPr="006A7285">
              <w:rPr>
                <w:b/>
                <w:bCs/>
                <w:color w:val="000000" w:themeColor="text1"/>
                <w:lang w:eastAsia="en-IN"/>
              </w:rPr>
              <w:t>April 24</w:t>
            </w:r>
          </w:p>
        </w:tc>
      </w:tr>
      <w:tr w:rsidR="008D2BD1" w14:paraId="4CC8792A" w14:textId="77777777" w:rsidTr="00397CF3">
        <w:trPr>
          <w:trHeight w:val="1317"/>
        </w:trPr>
        <w:tc>
          <w:tcPr>
            <w:tcW w:w="710" w:type="dxa"/>
            <w:tcBorders>
              <w:top w:val="single" w:sz="24"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center"/>
            <w:hideMark/>
          </w:tcPr>
          <w:p w14:paraId="6C316114"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1</w:t>
            </w:r>
          </w:p>
        </w:tc>
        <w:tc>
          <w:tcPr>
            <w:tcW w:w="2761" w:type="dxa"/>
            <w:tcBorders>
              <w:top w:val="single" w:sz="24"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center"/>
            <w:hideMark/>
          </w:tcPr>
          <w:p w14:paraId="3D6620BF" w14:textId="77777777" w:rsidR="00A77C24" w:rsidRPr="006A7285" w:rsidRDefault="00000000" w:rsidP="00EA2F01">
            <w:pPr>
              <w:spacing w:line="360" w:lineRule="auto"/>
              <w:rPr>
                <w:color w:val="000000" w:themeColor="text1"/>
                <w:lang w:eastAsia="en-IN"/>
              </w:rPr>
            </w:pPr>
            <w:r w:rsidRPr="006A7285">
              <w:rPr>
                <w:color w:val="000000" w:themeColor="text1"/>
                <w:lang w:eastAsia="en-IN"/>
              </w:rPr>
              <w:t>Topic Selection &amp; literature survey</w:t>
            </w:r>
          </w:p>
        </w:tc>
        <w:tc>
          <w:tcPr>
            <w:tcW w:w="645" w:type="dxa"/>
            <w:tcBorders>
              <w:top w:val="single" w:sz="24"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12030932"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 </w:t>
            </w:r>
          </w:p>
        </w:tc>
        <w:tc>
          <w:tcPr>
            <w:tcW w:w="645" w:type="dxa"/>
            <w:tcBorders>
              <w:top w:val="single" w:sz="24"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1984736C" w14:textId="77777777" w:rsidR="00A77C24" w:rsidRPr="006A7285" w:rsidRDefault="00A77C24" w:rsidP="006F7D93">
            <w:pPr>
              <w:spacing w:line="360" w:lineRule="auto"/>
              <w:jc w:val="both"/>
              <w:rPr>
                <w:color w:val="000000" w:themeColor="text1"/>
                <w:lang w:eastAsia="en-IN"/>
              </w:rPr>
            </w:pPr>
          </w:p>
        </w:tc>
        <w:tc>
          <w:tcPr>
            <w:tcW w:w="645" w:type="dxa"/>
            <w:tcBorders>
              <w:top w:val="single" w:sz="24"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094CA8D1" w14:textId="77777777" w:rsidR="00A77C24" w:rsidRPr="006A7285" w:rsidRDefault="00A77C24" w:rsidP="006F7D93">
            <w:pPr>
              <w:spacing w:line="360" w:lineRule="auto"/>
              <w:jc w:val="both"/>
              <w:rPr>
                <w:color w:val="000000" w:themeColor="text1"/>
                <w:lang w:eastAsia="en-IN"/>
              </w:rPr>
            </w:pPr>
          </w:p>
        </w:tc>
        <w:tc>
          <w:tcPr>
            <w:tcW w:w="645" w:type="dxa"/>
            <w:tcBorders>
              <w:top w:val="single" w:sz="24"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5CF4FE57" w14:textId="77777777" w:rsidR="00A77C24" w:rsidRPr="006A7285" w:rsidRDefault="00A77C24" w:rsidP="006F7D93">
            <w:pPr>
              <w:spacing w:line="360" w:lineRule="auto"/>
              <w:jc w:val="both"/>
              <w:rPr>
                <w:color w:val="000000" w:themeColor="text1"/>
                <w:lang w:eastAsia="en-IN"/>
              </w:rPr>
            </w:pPr>
          </w:p>
        </w:tc>
        <w:tc>
          <w:tcPr>
            <w:tcW w:w="645" w:type="dxa"/>
            <w:tcBorders>
              <w:top w:val="single" w:sz="24"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3DCE3416" w14:textId="77777777" w:rsidR="00A77C24" w:rsidRPr="006A7285" w:rsidRDefault="00A77C24" w:rsidP="006F7D93">
            <w:pPr>
              <w:spacing w:line="360" w:lineRule="auto"/>
              <w:jc w:val="both"/>
              <w:rPr>
                <w:color w:val="000000" w:themeColor="text1"/>
                <w:lang w:eastAsia="en-IN"/>
              </w:rPr>
            </w:pPr>
          </w:p>
        </w:tc>
        <w:tc>
          <w:tcPr>
            <w:tcW w:w="645" w:type="dxa"/>
            <w:tcBorders>
              <w:top w:val="single" w:sz="24"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2AB0F9B9" w14:textId="77777777" w:rsidR="00A77C24" w:rsidRPr="006A7285" w:rsidRDefault="00A77C24" w:rsidP="006F7D93">
            <w:pPr>
              <w:spacing w:line="360" w:lineRule="auto"/>
              <w:jc w:val="both"/>
              <w:rPr>
                <w:color w:val="000000" w:themeColor="text1"/>
                <w:lang w:eastAsia="en-IN"/>
              </w:rPr>
            </w:pPr>
          </w:p>
        </w:tc>
        <w:tc>
          <w:tcPr>
            <w:tcW w:w="645" w:type="dxa"/>
            <w:tcBorders>
              <w:top w:val="single" w:sz="24"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6268FDDB" w14:textId="77777777" w:rsidR="00A77C24" w:rsidRPr="006A7285" w:rsidRDefault="00A77C24" w:rsidP="006F7D93">
            <w:pPr>
              <w:spacing w:line="360" w:lineRule="auto"/>
              <w:jc w:val="both"/>
              <w:rPr>
                <w:color w:val="000000" w:themeColor="text1"/>
                <w:lang w:eastAsia="en-IN"/>
              </w:rPr>
            </w:pPr>
          </w:p>
        </w:tc>
        <w:tc>
          <w:tcPr>
            <w:tcW w:w="645" w:type="dxa"/>
            <w:tcBorders>
              <w:top w:val="single" w:sz="24"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70DF979E" w14:textId="77777777" w:rsidR="00A77C24" w:rsidRPr="006A7285" w:rsidRDefault="00A77C24" w:rsidP="006F7D93">
            <w:pPr>
              <w:spacing w:line="360" w:lineRule="auto"/>
              <w:jc w:val="both"/>
              <w:rPr>
                <w:color w:val="000000" w:themeColor="text1"/>
                <w:lang w:eastAsia="en-IN"/>
              </w:rPr>
            </w:pPr>
          </w:p>
        </w:tc>
      </w:tr>
      <w:tr w:rsidR="008D2BD1" w14:paraId="0513E389" w14:textId="77777777" w:rsidTr="00397CF3">
        <w:trPr>
          <w:trHeight w:val="1317"/>
        </w:trPr>
        <w:tc>
          <w:tcPr>
            <w:tcW w:w="710"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center"/>
            <w:hideMark/>
          </w:tcPr>
          <w:p w14:paraId="41DD2855"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2</w:t>
            </w:r>
          </w:p>
        </w:tc>
        <w:tc>
          <w:tcPr>
            <w:tcW w:w="2761"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center"/>
            <w:hideMark/>
          </w:tcPr>
          <w:p w14:paraId="5C612A2E" w14:textId="77777777" w:rsidR="00A77C24" w:rsidRPr="006A7285" w:rsidRDefault="00000000" w:rsidP="00EA2F01">
            <w:pPr>
              <w:spacing w:line="360" w:lineRule="auto"/>
              <w:rPr>
                <w:color w:val="000000" w:themeColor="text1"/>
                <w:lang w:eastAsia="en-IN"/>
              </w:rPr>
            </w:pPr>
            <w:r w:rsidRPr="006A7285">
              <w:rPr>
                <w:color w:val="000000" w:themeColor="text1"/>
                <w:lang w:eastAsia="en-IN"/>
              </w:rPr>
              <w:t>Finalization of project specifications</w:t>
            </w: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169C16BB"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7D20CC9C"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 </w:t>
            </w:r>
          </w:p>
        </w:tc>
        <w:tc>
          <w:tcPr>
            <w:tcW w:w="645" w:type="dxa"/>
            <w:tcBorders>
              <w:top w:val="single" w:sz="8" w:space="0" w:color="FFFFFF"/>
              <w:left w:val="single" w:sz="8" w:space="0" w:color="FFFFFF"/>
              <w:bottom w:val="single" w:sz="8" w:space="0" w:color="FFFFFF"/>
              <w:right w:val="single" w:sz="8" w:space="0" w:color="FFFFFF"/>
            </w:tcBorders>
            <w:shd w:val="clear" w:color="auto" w:fill="F0E8E7"/>
            <w:tcMar>
              <w:top w:w="4" w:type="dxa"/>
              <w:left w:w="4" w:type="dxa"/>
              <w:bottom w:w="0" w:type="dxa"/>
              <w:right w:w="4" w:type="dxa"/>
            </w:tcMar>
            <w:vAlign w:val="bottom"/>
            <w:hideMark/>
          </w:tcPr>
          <w:p w14:paraId="6E568437"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 </w:t>
            </w: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081B2274"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140561FC"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2D8CA99C"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08538DD5"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0874D4C9" w14:textId="77777777" w:rsidR="00A77C24" w:rsidRPr="006A7285" w:rsidRDefault="00A77C24" w:rsidP="006F7D93">
            <w:pPr>
              <w:spacing w:line="360" w:lineRule="auto"/>
              <w:jc w:val="both"/>
              <w:rPr>
                <w:color w:val="000000" w:themeColor="text1"/>
                <w:lang w:eastAsia="en-IN"/>
              </w:rPr>
            </w:pPr>
          </w:p>
        </w:tc>
      </w:tr>
      <w:tr w:rsidR="008D2BD1" w14:paraId="568CC9E0" w14:textId="77777777" w:rsidTr="00397CF3">
        <w:trPr>
          <w:trHeight w:val="585"/>
        </w:trPr>
        <w:tc>
          <w:tcPr>
            <w:tcW w:w="710"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center"/>
            <w:hideMark/>
          </w:tcPr>
          <w:p w14:paraId="670CC14E"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3</w:t>
            </w:r>
          </w:p>
        </w:tc>
        <w:tc>
          <w:tcPr>
            <w:tcW w:w="2761"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center"/>
            <w:hideMark/>
          </w:tcPr>
          <w:p w14:paraId="6F60B290" w14:textId="77777777" w:rsidR="00A77C24" w:rsidRPr="006A7285" w:rsidRDefault="00000000" w:rsidP="00EA2F01">
            <w:pPr>
              <w:spacing w:line="360" w:lineRule="auto"/>
              <w:rPr>
                <w:color w:val="000000" w:themeColor="text1"/>
                <w:lang w:eastAsia="en-IN"/>
              </w:rPr>
            </w:pPr>
            <w:r w:rsidRPr="006A7285">
              <w:rPr>
                <w:color w:val="000000" w:themeColor="text1"/>
                <w:lang w:eastAsia="en-IN"/>
              </w:rPr>
              <w:t>Design of Circuit</w:t>
            </w: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6BAF275C"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3985E7BD"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6118061D"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71AF792C"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 </w:t>
            </w:r>
          </w:p>
        </w:tc>
        <w:tc>
          <w:tcPr>
            <w:tcW w:w="645" w:type="dxa"/>
            <w:tcBorders>
              <w:top w:val="single" w:sz="8" w:space="0" w:color="FFFFFF"/>
              <w:left w:val="single" w:sz="8" w:space="0" w:color="FFFFFF"/>
              <w:bottom w:val="single" w:sz="8" w:space="0" w:color="FFFFFF"/>
              <w:right w:val="single" w:sz="8" w:space="0" w:color="FFFFFF"/>
            </w:tcBorders>
            <w:shd w:val="clear" w:color="auto" w:fill="E1CDCC"/>
            <w:tcMar>
              <w:top w:w="4" w:type="dxa"/>
              <w:left w:w="4" w:type="dxa"/>
              <w:bottom w:w="0" w:type="dxa"/>
              <w:right w:w="4" w:type="dxa"/>
            </w:tcMar>
            <w:vAlign w:val="bottom"/>
            <w:hideMark/>
          </w:tcPr>
          <w:p w14:paraId="73C889BD"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 </w:t>
            </w: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6F590221"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44B3B089"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3C885E0C" w14:textId="77777777" w:rsidR="00A77C24" w:rsidRPr="006A7285" w:rsidRDefault="00A77C24" w:rsidP="006F7D93">
            <w:pPr>
              <w:spacing w:line="360" w:lineRule="auto"/>
              <w:jc w:val="both"/>
              <w:rPr>
                <w:color w:val="000000" w:themeColor="text1"/>
                <w:lang w:eastAsia="en-IN"/>
              </w:rPr>
            </w:pPr>
          </w:p>
        </w:tc>
      </w:tr>
      <w:tr w:rsidR="008D2BD1" w14:paraId="6797026D" w14:textId="77777777" w:rsidTr="00397CF3">
        <w:trPr>
          <w:trHeight w:val="861"/>
        </w:trPr>
        <w:tc>
          <w:tcPr>
            <w:tcW w:w="710"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center"/>
            <w:hideMark/>
          </w:tcPr>
          <w:p w14:paraId="72297635"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4</w:t>
            </w:r>
          </w:p>
        </w:tc>
        <w:tc>
          <w:tcPr>
            <w:tcW w:w="2761"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center"/>
            <w:hideMark/>
          </w:tcPr>
          <w:p w14:paraId="3BA8B54F" w14:textId="77777777" w:rsidR="00A77C24" w:rsidRPr="006A7285" w:rsidRDefault="00000000" w:rsidP="00EA2F01">
            <w:pPr>
              <w:spacing w:line="360" w:lineRule="auto"/>
              <w:rPr>
                <w:color w:val="000000" w:themeColor="text1"/>
                <w:lang w:eastAsia="en-IN"/>
              </w:rPr>
            </w:pPr>
            <w:r w:rsidRPr="006A7285">
              <w:rPr>
                <w:color w:val="000000" w:themeColor="text1"/>
                <w:lang w:eastAsia="en-IN"/>
              </w:rPr>
              <w:t>Design of Simulation</w:t>
            </w: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52405A76"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09DB34A4"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397F2DE7"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5F10C4D8"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215C68B7"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0E8E7"/>
            <w:tcMar>
              <w:top w:w="4" w:type="dxa"/>
              <w:left w:w="4" w:type="dxa"/>
              <w:bottom w:w="0" w:type="dxa"/>
              <w:right w:w="4" w:type="dxa"/>
            </w:tcMar>
            <w:vAlign w:val="bottom"/>
            <w:hideMark/>
          </w:tcPr>
          <w:p w14:paraId="7129EA93"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 </w:t>
            </w:r>
          </w:p>
        </w:tc>
        <w:tc>
          <w:tcPr>
            <w:tcW w:w="645" w:type="dxa"/>
            <w:tcBorders>
              <w:top w:val="single" w:sz="8" w:space="0" w:color="FFFFFF"/>
              <w:left w:val="single" w:sz="8" w:space="0" w:color="FFFFFF"/>
              <w:bottom w:val="single" w:sz="8" w:space="0" w:color="FFFFFF"/>
              <w:right w:val="single" w:sz="8" w:space="0" w:color="FFFFFF"/>
            </w:tcBorders>
            <w:shd w:val="clear" w:color="auto" w:fill="F0E8E7"/>
            <w:tcMar>
              <w:top w:w="4" w:type="dxa"/>
              <w:left w:w="4" w:type="dxa"/>
              <w:bottom w:w="0" w:type="dxa"/>
              <w:right w:w="4" w:type="dxa"/>
            </w:tcMar>
            <w:vAlign w:val="bottom"/>
            <w:hideMark/>
          </w:tcPr>
          <w:p w14:paraId="70190F26"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 </w:t>
            </w: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0C67077D" w14:textId="77777777" w:rsidR="00A77C24" w:rsidRPr="006A7285" w:rsidRDefault="00A77C24" w:rsidP="006F7D93">
            <w:pPr>
              <w:spacing w:line="360" w:lineRule="auto"/>
              <w:jc w:val="both"/>
              <w:rPr>
                <w:color w:val="000000" w:themeColor="text1"/>
                <w:lang w:eastAsia="en-IN"/>
              </w:rPr>
            </w:pPr>
          </w:p>
        </w:tc>
      </w:tr>
      <w:tr w:rsidR="008D2BD1" w14:paraId="5053F0BC" w14:textId="77777777" w:rsidTr="00397CF3">
        <w:trPr>
          <w:trHeight w:val="861"/>
        </w:trPr>
        <w:tc>
          <w:tcPr>
            <w:tcW w:w="710"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center"/>
            <w:hideMark/>
          </w:tcPr>
          <w:p w14:paraId="2744FC65"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6</w:t>
            </w:r>
          </w:p>
        </w:tc>
        <w:tc>
          <w:tcPr>
            <w:tcW w:w="2761"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center"/>
            <w:hideMark/>
          </w:tcPr>
          <w:p w14:paraId="1C937EA4" w14:textId="77777777" w:rsidR="00A77C24" w:rsidRPr="006A7285" w:rsidRDefault="00000000" w:rsidP="00EA2F01">
            <w:pPr>
              <w:spacing w:line="360" w:lineRule="auto"/>
              <w:rPr>
                <w:color w:val="000000" w:themeColor="text1"/>
                <w:lang w:eastAsia="en-IN"/>
              </w:rPr>
            </w:pPr>
            <w:r w:rsidRPr="006A7285">
              <w:rPr>
                <w:color w:val="000000" w:themeColor="text1"/>
                <w:lang w:eastAsia="en-IN"/>
              </w:rPr>
              <w:t>Documentation- Sem1</w:t>
            </w: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616E2C26"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5AA08E16"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5C77CB7D"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7AC67105"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29EABB43"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2D1EC94A"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111CEE75"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1DF4B86D" w14:textId="77777777" w:rsidR="00A77C24" w:rsidRPr="006A7285" w:rsidRDefault="00A77C24" w:rsidP="006F7D93">
            <w:pPr>
              <w:spacing w:line="360" w:lineRule="auto"/>
              <w:jc w:val="both"/>
              <w:rPr>
                <w:color w:val="000000" w:themeColor="text1"/>
                <w:lang w:eastAsia="en-IN"/>
              </w:rPr>
            </w:pPr>
          </w:p>
        </w:tc>
      </w:tr>
      <w:tr w:rsidR="008D2BD1" w14:paraId="79573767" w14:textId="77777777" w:rsidTr="00397CF3">
        <w:trPr>
          <w:trHeight w:val="861"/>
        </w:trPr>
        <w:tc>
          <w:tcPr>
            <w:tcW w:w="710"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center"/>
            <w:hideMark/>
          </w:tcPr>
          <w:p w14:paraId="3F472C8C"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7</w:t>
            </w:r>
          </w:p>
        </w:tc>
        <w:tc>
          <w:tcPr>
            <w:tcW w:w="2761"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center"/>
            <w:hideMark/>
          </w:tcPr>
          <w:p w14:paraId="2884BEF1" w14:textId="77777777" w:rsidR="00A77C24" w:rsidRPr="006A7285" w:rsidRDefault="00000000" w:rsidP="00EA2F01">
            <w:pPr>
              <w:spacing w:line="360" w:lineRule="auto"/>
              <w:rPr>
                <w:color w:val="000000" w:themeColor="text1"/>
                <w:lang w:eastAsia="en-IN"/>
              </w:rPr>
            </w:pPr>
            <w:r>
              <w:rPr>
                <w:color w:val="000000" w:themeColor="text1"/>
                <w:lang w:eastAsia="en-IN"/>
              </w:rPr>
              <w:t xml:space="preserve">Project Assembly </w:t>
            </w: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079DF35A"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518D8854"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3DB3E70B"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39B35362"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2F92ADE5"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2925F51F"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30397251"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0E8E7"/>
            <w:tcMar>
              <w:top w:w="4" w:type="dxa"/>
              <w:left w:w="4" w:type="dxa"/>
              <w:bottom w:w="0" w:type="dxa"/>
              <w:right w:w="4" w:type="dxa"/>
            </w:tcMar>
            <w:vAlign w:val="bottom"/>
            <w:hideMark/>
          </w:tcPr>
          <w:p w14:paraId="26E34EEA"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 </w:t>
            </w:r>
          </w:p>
        </w:tc>
      </w:tr>
      <w:tr w:rsidR="008D2BD1" w14:paraId="5B8D4208" w14:textId="77777777" w:rsidTr="00397CF3">
        <w:trPr>
          <w:trHeight w:val="861"/>
        </w:trPr>
        <w:tc>
          <w:tcPr>
            <w:tcW w:w="710"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center"/>
            <w:hideMark/>
          </w:tcPr>
          <w:p w14:paraId="21F566CD"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8</w:t>
            </w:r>
          </w:p>
        </w:tc>
        <w:tc>
          <w:tcPr>
            <w:tcW w:w="2761"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center"/>
            <w:hideMark/>
          </w:tcPr>
          <w:p w14:paraId="5E758E07" w14:textId="77777777" w:rsidR="00A77C24" w:rsidRPr="006A7285" w:rsidRDefault="00000000" w:rsidP="00EA2F01">
            <w:pPr>
              <w:spacing w:line="360" w:lineRule="auto"/>
              <w:rPr>
                <w:color w:val="000000" w:themeColor="text1"/>
                <w:lang w:eastAsia="en-IN"/>
              </w:rPr>
            </w:pPr>
            <w:r w:rsidRPr="006A7285">
              <w:rPr>
                <w:color w:val="000000" w:themeColor="text1"/>
                <w:lang w:eastAsia="en-IN"/>
              </w:rPr>
              <w:t xml:space="preserve"> Testing</w:t>
            </w: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5ED68E4A"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681D8E5D"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50EB6BB0"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728F19F9"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76E459E5"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D2DEEF"/>
            <w:tcMar>
              <w:top w:w="4" w:type="dxa"/>
              <w:left w:w="4" w:type="dxa"/>
              <w:bottom w:w="0" w:type="dxa"/>
              <w:right w:w="4" w:type="dxa"/>
            </w:tcMar>
            <w:vAlign w:val="bottom"/>
            <w:hideMark/>
          </w:tcPr>
          <w:p w14:paraId="31598A86"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5323F28C"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1CDCC"/>
            <w:tcMar>
              <w:top w:w="4" w:type="dxa"/>
              <w:left w:w="4" w:type="dxa"/>
              <w:bottom w:w="0" w:type="dxa"/>
              <w:right w:w="4" w:type="dxa"/>
            </w:tcMar>
            <w:vAlign w:val="bottom"/>
            <w:hideMark/>
          </w:tcPr>
          <w:p w14:paraId="251CC3B8" w14:textId="77777777" w:rsidR="00A77C24" w:rsidRPr="006A7285" w:rsidRDefault="00A77C24" w:rsidP="006F7D93">
            <w:pPr>
              <w:spacing w:line="360" w:lineRule="auto"/>
              <w:jc w:val="both"/>
              <w:rPr>
                <w:color w:val="000000" w:themeColor="text1"/>
                <w:lang w:eastAsia="en-IN"/>
              </w:rPr>
            </w:pPr>
          </w:p>
        </w:tc>
      </w:tr>
      <w:tr w:rsidR="008D2BD1" w14:paraId="47738583" w14:textId="77777777" w:rsidTr="00397CF3">
        <w:trPr>
          <w:trHeight w:val="861"/>
        </w:trPr>
        <w:tc>
          <w:tcPr>
            <w:tcW w:w="710"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center"/>
            <w:hideMark/>
          </w:tcPr>
          <w:p w14:paraId="552B2517" w14:textId="77777777" w:rsidR="00A77C24" w:rsidRPr="006A7285" w:rsidRDefault="00000000" w:rsidP="006F7D93">
            <w:pPr>
              <w:spacing w:line="360" w:lineRule="auto"/>
              <w:jc w:val="both"/>
              <w:rPr>
                <w:color w:val="000000" w:themeColor="text1"/>
                <w:lang w:eastAsia="en-IN"/>
              </w:rPr>
            </w:pPr>
            <w:r w:rsidRPr="006A7285">
              <w:rPr>
                <w:color w:val="000000" w:themeColor="text1"/>
                <w:lang w:eastAsia="en-IN"/>
              </w:rPr>
              <w:t>9</w:t>
            </w:r>
          </w:p>
        </w:tc>
        <w:tc>
          <w:tcPr>
            <w:tcW w:w="2761"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center"/>
            <w:hideMark/>
          </w:tcPr>
          <w:p w14:paraId="733ACAAE" w14:textId="77777777" w:rsidR="00A77C24" w:rsidRPr="006A7285" w:rsidRDefault="00000000" w:rsidP="00EA2F01">
            <w:pPr>
              <w:spacing w:line="360" w:lineRule="auto"/>
              <w:rPr>
                <w:color w:val="000000" w:themeColor="text1"/>
                <w:lang w:eastAsia="en-IN"/>
              </w:rPr>
            </w:pPr>
            <w:r w:rsidRPr="006A7285">
              <w:rPr>
                <w:color w:val="000000" w:themeColor="text1"/>
                <w:lang w:eastAsia="en-IN"/>
              </w:rPr>
              <w:t>Documentation- Sem2</w:t>
            </w: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317E618F"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5871779A"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140621D2"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4A4C24B8"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66297FDB"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611AECAB"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EAEFF7"/>
            <w:tcMar>
              <w:top w:w="4" w:type="dxa"/>
              <w:left w:w="4" w:type="dxa"/>
              <w:bottom w:w="0" w:type="dxa"/>
              <w:right w:w="4" w:type="dxa"/>
            </w:tcMar>
            <w:vAlign w:val="bottom"/>
            <w:hideMark/>
          </w:tcPr>
          <w:p w14:paraId="60F63C7A" w14:textId="77777777" w:rsidR="00A77C24" w:rsidRPr="006A7285" w:rsidRDefault="00A77C24" w:rsidP="006F7D93">
            <w:pPr>
              <w:spacing w:line="360" w:lineRule="auto"/>
              <w:jc w:val="both"/>
              <w:rPr>
                <w:color w:val="000000" w:themeColor="text1"/>
                <w:lang w:eastAsia="en-IN"/>
              </w:rPr>
            </w:pPr>
          </w:p>
        </w:tc>
        <w:tc>
          <w:tcPr>
            <w:tcW w:w="645" w:type="dxa"/>
            <w:tcBorders>
              <w:top w:val="single" w:sz="8" w:space="0" w:color="FFFFFF"/>
              <w:left w:val="single" w:sz="8" w:space="0" w:color="FFFFFF"/>
              <w:bottom w:val="single" w:sz="8" w:space="0" w:color="FFFFFF"/>
              <w:right w:val="single" w:sz="8" w:space="0" w:color="FFFFFF"/>
            </w:tcBorders>
            <w:shd w:val="clear" w:color="auto" w:fill="FF0000"/>
            <w:tcMar>
              <w:top w:w="4" w:type="dxa"/>
              <w:left w:w="4" w:type="dxa"/>
              <w:bottom w:w="0" w:type="dxa"/>
              <w:right w:w="4" w:type="dxa"/>
            </w:tcMar>
            <w:vAlign w:val="bottom"/>
            <w:hideMark/>
          </w:tcPr>
          <w:p w14:paraId="617B04C9" w14:textId="77777777" w:rsidR="00A77C24" w:rsidRPr="006A7285" w:rsidRDefault="00A77C24" w:rsidP="006F7D93">
            <w:pPr>
              <w:spacing w:line="360" w:lineRule="auto"/>
              <w:jc w:val="both"/>
              <w:rPr>
                <w:color w:val="000000" w:themeColor="text1"/>
                <w:lang w:eastAsia="en-IN"/>
              </w:rPr>
            </w:pPr>
          </w:p>
        </w:tc>
      </w:tr>
    </w:tbl>
    <w:p w14:paraId="35D5BB0C" w14:textId="77777777" w:rsidR="00922C66" w:rsidRPr="006A7285" w:rsidRDefault="00922C66" w:rsidP="006F7D93">
      <w:pPr>
        <w:spacing w:line="360" w:lineRule="auto"/>
        <w:jc w:val="both"/>
        <w:rPr>
          <w:b/>
          <w:bCs/>
          <w:color w:val="0D0D0D"/>
          <w:sz w:val="28"/>
          <w:szCs w:val="28"/>
          <w:lang w:eastAsia="en-IN"/>
        </w:rPr>
      </w:pPr>
    </w:p>
    <w:p w14:paraId="637587A2" w14:textId="77777777" w:rsidR="00BF4026" w:rsidRPr="0060010D" w:rsidRDefault="00000000" w:rsidP="00453183">
      <w:pPr>
        <w:spacing w:line="360" w:lineRule="auto"/>
        <w:jc w:val="center"/>
        <w:rPr>
          <w:b/>
          <w:bCs/>
          <w:color w:val="0D0D0D"/>
          <w:sz w:val="28"/>
          <w:szCs w:val="28"/>
          <w:lang w:eastAsia="en-IN"/>
        </w:rPr>
      </w:pPr>
      <w:r w:rsidRPr="006A7285">
        <w:rPr>
          <w:lang w:eastAsia="en-IN"/>
        </w:rPr>
        <w:t xml:space="preserve">Figure 1.1 Gantt chart of project </w:t>
      </w:r>
      <w:r w:rsidR="00CD0AE8" w:rsidRPr="006A7285">
        <w:rPr>
          <w:lang w:eastAsia="en-IN"/>
        </w:rPr>
        <w:t>completion</w:t>
      </w:r>
    </w:p>
    <w:p w14:paraId="2EE14E9C" w14:textId="77777777" w:rsidR="00DA5B12" w:rsidRDefault="00DA5B12" w:rsidP="00AB13A3">
      <w:pPr>
        <w:rPr>
          <w:b/>
          <w:bCs/>
          <w:color w:val="000000" w:themeColor="text1"/>
          <w:sz w:val="32"/>
          <w:szCs w:val="32"/>
          <w:lang w:eastAsia="en-IN"/>
        </w:rPr>
      </w:pPr>
    </w:p>
    <w:p w14:paraId="14917AB6" w14:textId="77777777" w:rsidR="00AB13A3" w:rsidRDefault="00AB13A3" w:rsidP="00AB13A3">
      <w:pPr>
        <w:rPr>
          <w:b/>
          <w:bCs/>
          <w:color w:val="000000" w:themeColor="text1"/>
          <w:sz w:val="32"/>
          <w:szCs w:val="32"/>
          <w:lang w:eastAsia="en-IN"/>
        </w:rPr>
      </w:pPr>
    </w:p>
    <w:p w14:paraId="2C1D48E6" w14:textId="77777777" w:rsidR="00AB13A3" w:rsidRDefault="00AB13A3" w:rsidP="00AB13A3">
      <w:pPr>
        <w:rPr>
          <w:b/>
          <w:bCs/>
          <w:color w:val="000000" w:themeColor="text1"/>
          <w:sz w:val="32"/>
          <w:szCs w:val="32"/>
          <w:lang w:eastAsia="en-IN"/>
        </w:rPr>
      </w:pPr>
    </w:p>
    <w:p w14:paraId="7A825C8B" w14:textId="77777777" w:rsidR="001F4996" w:rsidRDefault="001F4996" w:rsidP="00E229F8">
      <w:pPr>
        <w:jc w:val="center"/>
        <w:rPr>
          <w:b/>
          <w:bCs/>
          <w:color w:val="000000" w:themeColor="text1"/>
          <w:sz w:val="32"/>
          <w:szCs w:val="32"/>
          <w:lang w:eastAsia="en-IN"/>
        </w:rPr>
      </w:pPr>
    </w:p>
    <w:p w14:paraId="76253B27" w14:textId="77777777" w:rsidR="001F4996" w:rsidRDefault="001F4996" w:rsidP="00E229F8">
      <w:pPr>
        <w:jc w:val="center"/>
        <w:rPr>
          <w:b/>
          <w:bCs/>
          <w:color w:val="000000" w:themeColor="text1"/>
          <w:sz w:val="32"/>
          <w:szCs w:val="32"/>
          <w:lang w:eastAsia="en-IN"/>
        </w:rPr>
      </w:pPr>
    </w:p>
    <w:p w14:paraId="0D5B2E59" w14:textId="77777777" w:rsidR="001F4996" w:rsidRDefault="001F4996" w:rsidP="00E229F8">
      <w:pPr>
        <w:jc w:val="center"/>
        <w:rPr>
          <w:b/>
          <w:bCs/>
          <w:color w:val="000000" w:themeColor="text1"/>
          <w:sz w:val="32"/>
          <w:szCs w:val="32"/>
          <w:lang w:eastAsia="en-IN"/>
        </w:rPr>
      </w:pPr>
    </w:p>
    <w:p w14:paraId="7E0DC473" w14:textId="77777777" w:rsidR="001F4996" w:rsidRDefault="001F4996" w:rsidP="00E229F8">
      <w:pPr>
        <w:jc w:val="center"/>
        <w:rPr>
          <w:b/>
          <w:bCs/>
          <w:color w:val="000000" w:themeColor="text1"/>
          <w:sz w:val="32"/>
          <w:szCs w:val="32"/>
          <w:lang w:eastAsia="en-IN"/>
        </w:rPr>
      </w:pPr>
    </w:p>
    <w:p w14:paraId="713671DA" w14:textId="77777777" w:rsidR="001F4996" w:rsidRDefault="001F4996" w:rsidP="00D249A6">
      <w:pPr>
        <w:ind w:right="-144"/>
        <w:jc w:val="center"/>
        <w:rPr>
          <w:b/>
          <w:bCs/>
          <w:color w:val="000000" w:themeColor="text1"/>
          <w:sz w:val="32"/>
          <w:szCs w:val="32"/>
          <w:lang w:eastAsia="en-IN"/>
        </w:rPr>
      </w:pPr>
    </w:p>
    <w:p w14:paraId="50BA9E9F" w14:textId="77777777" w:rsidR="00BF4026" w:rsidRPr="006A7285" w:rsidRDefault="00000000" w:rsidP="00E229F8">
      <w:pPr>
        <w:jc w:val="center"/>
        <w:rPr>
          <w:b/>
          <w:bCs/>
          <w:color w:val="000000" w:themeColor="text1"/>
          <w:sz w:val="32"/>
          <w:szCs w:val="32"/>
          <w:lang w:eastAsia="en-IN"/>
        </w:rPr>
      </w:pPr>
      <w:r w:rsidRPr="006A7285">
        <w:rPr>
          <w:b/>
          <w:bCs/>
          <w:color w:val="000000" w:themeColor="text1"/>
          <w:sz w:val="32"/>
          <w:szCs w:val="32"/>
          <w:lang w:eastAsia="en-IN"/>
        </w:rPr>
        <w:lastRenderedPageBreak/>
        <w:t>CHAPTER 2</w:t>
      </w:r>
    </w:p>
    <w:p w14:paraId="22641F4B" w14:textId="77777777" w:rsidR="00BF4026" w:rsidRDefault="00000000" w:rsidP="00E229F8">
      <w:pPr>
        <w:jc w:val="center"/>
        <w:rPr>
          <w:b/>
          <w:bCs/>
          <w:color w:val="000000" w:themeColor="text1"/>
          <w:sz w:val="32"/>
          <w:szCs w:val="32"/>
          <w:lang w:eastAsia="en-IN"/>
        </w:rPr>
      </w:pPr>
      <w:r w:rsidRPr="006A7285">
        <w:rPr>
          <w:b/>
          <w:bCs/>
          <w:color w:val="000000" w:themeColor="text1"/>
          <w:sz w:val="32"/>
          <w:szCs w:val="32"/>
          <w:lang w:eastAsia="en-IN"/>
        </w:rPr>
        <w:t>LITERATURE REVIEW</w:t>
      </w:r>
    </w:p>
    <w:p w14:paraId="76113870" w14:textId="77777777" w:rsidR="00DA5B12" w:rsidRDefault="00DA5B12" w:rsidP="00E229F8">
      <w:pPr>
        <w:jc w:val="center"/>
        <w:rPr>
          <w:b/>
          <w:bCs/>
          <w:color w:val="000000" w:themeColor="text1"/>
          <w:sz w:val="32"/>
          <w:szCs w:val="32"/>
          <w:lang w:eastAsia="en-IN"/>
        </w:rPr>
      </w:pPr>
    </w:p>
    <w:p w14:paraId="0DAF29BC" w14:textId="77777777" w:rsidR="00DA5B12" w:rsidRDefault="00DA5B12" w:rsidP="00E229F8">
      <w:pPr>
        <w:jc w:val="center"/>
        <w:rPr>
          <w:b/>
          <w:bCs/>
          <w:color w:val="000000" w:themeColor="text1"/>
          <w:sz w:val="32"/>
          <w:szCs w:val="32"/>
          <w:lang w:eastAsia="en-IN"/>
        </w:rPr>
      </w:pPr>
    </w:p>
    <w:p w14:paraId="13E0CD51" w14:textId="77777777" w:rsidR="00DA5B12" w:rsidRPr="00DA5B12" w:rsidRDefault="00000000" w:rsidP="00D249A6">
      <w:pPr>
        <w:spacing w:line="360" w:lineRule="auto"/>
        <w:ind w:left="10" w:hanging="10"/>
        <w:jc w:val="both"/>
        <w:rPr>
          <w:color w:val="000000"/>
          <w:kern w:val="2"/>
          <w:szCs w:val="22"/>
          <w14:ligatures w14:val="standardContextual"/>
        </w:rPr>
      </w:pPr>
      <w:r w:rsidRPr="00DA5B12">
        <w:rPr>
          <w:color w:val="333333"/>
          <w:kern w:val="2"/>
          <w:szCs w:val="22"/>
          <w14:ligatures w14:val="standardContextual"/>
        </w:rPr>
        <w:t>S. E</w:t>
      </w:r>
      <w:r w:rsidR="0039608F">
        <w:rPr>
          <w:color w:val="333333"/>
          <w:kern w:val="2"/>
          <w:szCs w:val="22"/>
          <w14:ligatures w14:val="standardContextual"/>
        </w:rPr>
        <w:t xml:space="preserve">. </w:t>
      </w:r>
      <w:proofErr w:type="gramStart"/>
      <w:r w:rsidR="0039608F">
        <w:rPr>
          <w:color w:val="333333"/>
          <w:kern w:val="2"/>
          <w:szCs w:val="22"/>
          <w14:ligatures w14:val="standardContextual"/>
        </w:rPr>
        <w:t>LAW</w:t>
      </w:r>
      <w:r w:rsidRPr="00DA5B12">
        <w:rPr>
          <w:color w:val="333333"/>
          <w:kern w:val="2"/>
          <w:szCs w:val="22"/>
          <w14:ligatures w14:val="standardContextual"/>
        </w:rPr>
        <w:t xml:space="preserve"> ,et</w:t>
      </w:r>
      <w:proofErr w:type="gramEnd"/>
      <w:r w:rsidRPr="00DA5B12">
        <w:rPr>
          <w:color w:val="333333"/>
          <w:kern w:val="2"/>
          <w:szCs w:val="22"/>
          <w14:ligatures w14:val="standardContextual"/>
        </w:rPr>
        <w:t xml:space="preserve"> al stated that, </w:t>
      </w:r>
      <w:r w:rsidR="0039608F" w:rsidRPr="0039608F">
        <w:rPr>
          <w:color w:val="333333"/>
          <w:kern w:val="2"/>
          <w:szCs w:val="22"/>
          <w14:ligatures w14:val="standardContextual"/>
        </w:rPr>
        <w:t xml:space="preserve">The new technology that has been disclosed refers to liquid electrostatic spraying systems, particularly to an improved spray-charging nozzle system which is more dependable, consistent, safe, and energy-efficient for continuous operation in challenging industrial and agricultural applications. The invention provides these objectives through: a) </w:t>
      </w:r>
      <w:r w:rsidR="00453183">
        <w:rPr>
          <w:color w:val="333333"/>
          <w:kern w:val="2"/>
          <w:szCs w:val="22"/>
          <w14:ligatures w14:val="standardContextual"/>
        </w:rPr>
        <w:t>C</w:t>
      </w:r>
      <w:r w:rsidR="0039608F" w:rsidRPr="0039608F">
        <w:rPr>
          <w:color w:val="333333"/>
          <w:kern w:val="2"/>
          <w:szCs w:val="22"/>
          <w14:ligatures w14:val="standardContextual"/>
        </w:rPr>
        <w:t xml:space="preserve">ontrolling how any electrostatic fields interact with the droplet charging electric-induction field that is used for the nozzle, involving either partial or total isolation of the former fields; b) </w:t>
      </w:r>
      <w:r w:rsidR="00453183">
        <w:rPr>
          <w:color w:val="333333"/>
          <w:kern w:val="2"/>
          <w:szCs w:val="22"/>
          <w14:ligatures w14:val="standardContextual"/>
        </w:rPr>
        <w:t>R</w:t>
      </w:r>
      <w:r w:rsidR="0039608F" w:rsidRPr="0039608F">
        <w:rPr>
          <w:color w:val="333333"/>
          <w:kern w:val="2"/>
          <w:szCs w:val="22"/>
          <w14:ligatures w14:val="standardContextual"/>
        </w:rPr>
        <w:t xml:space="preserve">etaining the charge-induction electric field at the droplet-formation region by avoiding or decreasing charge loss from the induction electrode in all directions; c) </w:t>
      </w:r>
      <w:r w:rsidR="00453183">
        <w:rPr>
          <w:color w:val="333333"/>
          <w:kern w:val="2"/>
          <w:szCs w:val="22"/>
          <w14:ligatures w14:val="standardContextual"/>
        </w:rPr>
        <w:t>G</w:t>
      </w:r>
      <w:r w:rsidR="0039608F" w:rsidRPr="0039608F">
        <w:rPr>
          <w:color w:val="333333"/>
          <w:kern w:val="2"/>
          <w:szCs w:val="22"/>
          <w14:ligatures w14:val="standardContextual"/>
        </w:rPr>
        <w:t xml:space="preserve">uarding against accidental overcurrent harm to  device d) Enabling quick, easy, and effortless nozzle cleaning and inspection under challenging field circumstances </w:t>
      </w:r>
      <w:r w:rsidRPr="00DA5B12">
        <w:rPr>
          <w:color w:val="333333"/>
          <w:kern w:val="2"/>
          <w:szCs w:val="22"/>
          <w14:ligatures w14:val="standardContextual"/>
        </w:rPr>
        <w:t xml:space="preserve">[1]. </w:t>
      </w:r>
    </w:p>
    <w:p w14:paraId="323162DC" w14:textId="77777777" w:rsidR="00DA5B12" w:rsidRPr="00DA5B12" w:rsidRDefault="00000000" w:rsidP="001F4996">
      <w:pPr>
        <w:spacing w:after="16" w:line="360" w:lineRule="auto"/>
        <w:jc w:val="both"/>
        <w:rPr>
          <w:color w:val="000000"/>
          <w:kern w:val="2"/>
          <w:szCs w:val="22"/>
          <w14:ligatures w14:val="standardContextual"/>
        </w:rPr>
      </w:pPr>
      <w:r w:rsidRPr="00DA5B12">
        <w:rPr>
          <w:color w:val="333333"/>
          <w:kern w:val="2"/>
          <w:szCs w:val="22"/>
          <w14:ligatures w14:val="standardContextual"/>
        </w:rPr>
        <w:t xml:space="preserve"> </w:t>
      </w:r>
    </w:p>
    <w:p w14:paraId="2BAA61DF" w14:textId="77777777" w:rsidR="00DA5B12" w:rsidRPr="00DA5B12" w:rsidRDefault="00000000" w:rsidP="00D249A6">
      <w:pPr>
        <w:spacing w:line="360" w:lineRule="auto"/>
        <w:ind w:left="10" w:hanging="10"/>
        <w:jc w:val="both"/>
        <w:rPr>
          <w:color w:val="000000"/>
          <w:kern w:val="2"/>
          <w:szCs w:val="22"/>
          <w14:ligatures w14:val="standardContextual"/>
        </w:rPr>
      </w:pPr>
      <w:r w:rsidRPr="00DA5B12">
        <w:rPr>
          <w:color w:val="333333"/>
          <w:kern w:val="2"/>
          <w:szCs w:val="22"/>
          <w14:ligatures w14:val="standardContextual"/>
        </w:rPr>
        <w:t xml:space="preserve">Patel, et al. In this paper author acknowledges </w:t>
      </w:r>
      <w:proofErr w:type="gramStart"/>
      <w:r w:rsidRPr="00DA5B12">
        <w:rPr>
          <w:color w:val="333333"/>
          <w:kern w:val="2"/>
          <w:szCs w:val="22"/>
          <w14:ligatures w14:val="standardContextual"/>
        </w:rPr>
        <w:t>that ,</w:t>
      </w:r>
      <w:proofErr w:type="gramEnd"/>
      <w:r w:rsidRPr="00DA5B12">
        <w:rPr>
          <w:color w:val="333333"/>
          <w:kern w:val="2"/>
          <w:szCs w:val="22"/>
          <w14:ligatures w14:val="standardContextual"/>
        </w:rPr>
        <w:t xml:space="preserve"> </w:t>
      </w:r>
      <w:r w:rsidR="00660BCF" w:rsidRPr="00660BCF">
        <w:rPr>
          <w:color w:val="333333"/>
          <w:kern w:val="2"/>
          <w:szCs w:val="22"/>
          <w14:ligatures w14:val="standardContextual"/>
        </w:rPr>
        <w:t xml:space="preserve">In India, the need for innovative chemical application sprayers for the spraying of pesticides on agriculture is essential. The purpose of this research is to design and develop an induction-charging-based air-assisted electrostatic nozzle, with particular focus on the agricultural and topographical conditions of India. A brand-new, improved air-assisted electrostatic nozzle has been created for modest farms. This nozzle is sustainable, portable, very efficient, and reduces the dangers to human health and pesticide usage. Combining an air-assisted nozzle with an induction-based electrostatic charging mechanism is known as an air-assisted electrostatic nozzle system. Reusable DC batteries can be charged to several kilovolts within the house using the nozzle itself to generate the portable high voltage power supply. </w:t>
      </w:r>
      <w:r w:rsidRPr="00DA5B12">
        <w:rPr>
          <w:color w:val="333333"/>
          <w:kern w:val="2"/>
          <w:szCs w:val="22"/>
          <w14:ligatures w14:val="standardContextual"/>
        </w:rPr>
        <w:t xml:space="preserve">[2]. </w:t>
      </w:r>
    </w:p>
    <w:p w14:paraId="42797A95" w14:textId="77777777" w:rsidR="00DA5B12" w:rsidRPr="00DA5B12" w:rsidRDefault="00000000" w:rsidP="001F4996">
      <w:pPr>
        <w:spacing w:after="19" w:line="360" w:lineRule="auto"/>
        <w:jc w:val="both"/>
        <w:rPr>
          <w:color w:val="000000"/>
          <w:kern w:val="2"/>
          <w:szCs w:val="22"/>
          <w14:ligatures w14:val="standardContextual"/>
        </w:rPr>
      </w:pPr>
      <w:r w:rsidRPr="00DA5B12">
        <w:rPr>
          <w:color w:val="000000"/>
          <w:kern w:val="2"/>
          <w:szCs w:val="22"/>
          <w14:ligatures w14:val="standardContextual"/>
        </w:rPr>
        <w:t xml:space="preserve"> </w:t>
      </w:r>
    </w:p>
    <w:p w14:paraId="49608669" w14:textId="77777777" w:rsidR="00DA5B12" w:rsidRPr="00DA5B12" w:rsidRDefault="00000000" w:rsidP="00D249A6">
      <w:pPr>
        <w:spacing w:line="360" w:lineRule="auto"/>
        <w:ind w:left="10" w:hanging="10"/>
        <w:jc w:val="both"/>
        <w:rPr>
          <w:color w:val="000000"/>
          <w:kern w:val="2"/>
          <w:szCs w:val="22"/>
          <w14:ligatures w14:val="standardContextual"/>
        </w:rPr>
      </w:pPr>
      <w:r w:rsidRPr="00DA5B12">
        <w:rPr>
          <w:color w:val="333333"/>
          <w:kern w:val="2"/>
          <w:szCs w:val="22"/>
          <w14:ligatures w14:val="standardContextual"/>
        </w:rPr>
        <w:t>S. E.</w:t>
      </w:r>
      <w:r w:rsidR="00660BCF">
        <w:rPr>
          <w:color w:val="333333"/>
          <w:kern w:val="2"/>
          <w:szCs w:val="22"/>
          <w14:ligatures w14:val="standardContextual"/>
        </w:rPr>
        <w:t xml:space="preserve"> </w:t>
      </w:r>
      <w:proofErr w:type="gramStart"/>
      <w:r w:rsidR="00660BCF">
        <w:rPr>
          <w:color w:val="333333"/>
          <w:kern w:val="2"/>
          <w:szCs w:val="22"/>
          <w14:ligatures w14:val="standardContextual"/>
        </w:rPr>
        <w:t xml:space="preserve">law </w:t>
      </w:r>
      <w:r w:rsidRPr="00DA5B12">
        <w:rPr>
          <w:color w:val="333333"/>
          <w:kern w:val="2"/>
          <w:szCs w:val="22"/>
          <w14:ligatures w14:val="standardContextual"/>
        </w:rPr>
        <w:t>,</w:t>
      </w:r>
      <w:proofErr w:type="gramEnd"/>
      <w:r w:rsidRPr="00DA5B12">
        <w:rPr>
          <w:color w:val="333333"/>
          <w:kern w:val="2"/>
          <w:szCs w:val="22"/>
          <w14:ligatures w14:val="standardContextual"/>
        </w:rPr>
        <w:t xml:space="preserve"> et al. </w:t>
      </w:r>
      <w:r w:rsidR="00660BCF">
        <w:rPr>
          <w:color w:val="333333"/>
          <w:kern w:val="2"/>
          <w:szCs w:val="22"/>
          <w14:ligatures w14:val="standardContextual"/>
        </w:rPr>
        <w:t xml:space="preserve">stated that, </w:t>
      </w:r>
      <w:r w:rsidR="009C468D" w:rsidRPr="009C468D">
        <w:rPr>
          <w:color w:val="333333"/>
          <w:kern w:val="2"/>
          <w:szCs w:val="22"/>
          <w14:ligatures w14:val="standardContextual"/>
        </w:rPr>
        <w:t xml:space="preserve">The use of electrically charged nozzles has become essential for improving droplet dispersion control, which decreases drifting and uses fewer spray chemicals. Using a 6V DC battery input, the high voltage generator was constructed in accordance with the Cockcroft-Walton multiplier voltage theory. The goal of creating the self-sprinkling </w:t>
      </w:r>
      <w:proofErr w:type="spellStart"/>
      <w:r w:rsidR="009C468D" w:rsidRPr="009C468D">
        <w:rPr>
          <w:color w:val="333333"/>
          <w:kern w:val="2"/>
          <w:szCs w:val="22"/>
          <w14:ligatures w14:val="standardContextual"/>
        </w:rPr>
        <w:t>hydrotube</w:t>
      </w:r>
      <w:proofErr w:type="spellEnd"/>
      <w:r w:rsidR="009C468D" w:rsidRPr="009C468D">
        <w:rPr>
          <w:color w:val="333333"/>
          <w:kern w:val="2"/>
          <w:szCs w:val="22"/>
          <w14:ligatures w14:val="standardContextual"/>
        </w:rPr>
        <w:t xml:space="preserve"> was to generate the range of droplets necessary for efficient electrostatic charge induction. At four electrode sites in the spark </w:t>
      </w:r>
      <w:proofErr w:type="gramStart"/>
      <w:r w:rsidR="009C468D" w:rsidRPr="009C468D">
        <w:rPr>
          <w:color w:val="333333"/>
          <w:kern w:val="2"/>
          <w:szCs w:val="22"/>
          <w14:ligatures w14:val="standardContextual"/>
        </w:rPr>
        <w:t>zone  and</w:t>
      </w:r>
      <w:proofErr w:type="gramEnd"/>
      <w:r w:rsidR="009C468D" w:rsidRPr="009C468D">
        <w:rPr>
          <w:color w:val="333333"/>
          <w:kern w:val="2"/>
          <w:szCs w:val="22"/>
          <w14:ligatures w14:val="standardContextual"/>
        </w:rPr>
        <w:t xml:space="preserve"> five electrode potentials , the experimental device's charge-to-mass ratio  was measured. Using a Faradays principle, the charge mass </w:t>
      </w:r>
      <w:proofErr w:type="gramStart"/>
      <w:r w:rsidR="009C468D" w:rsidRPr="009C468D">
        <w:rPr>
          <w:color w:val="333333"/>
          <w:kern w:val="2"/>
          <w:szCs w:val="22"/>
          <w14:ligatures w14:val="standardContextual"/>
        </w:rPr>
        <w:t>ratio  of</w:t>
      </w:r>
      <w:proofErr w:type="gramEnd"/>
      <w:r w:rsidR="009C468D" w:rsidRPr="009C468D">
        <w:rPr>
          <w:color w:val="333333"/>
          <w:kern w:val="2"/>
          <w:szCs w:val="22"/>
          <w14:ligatures w14:val="standardContextual"/>
        </w:rPr>
        <w:t xml:space="preserve"> the spray cloud was determined at five different distances </w:t>
      </w:r>
      <w:r w:rsidR="009C468D" w:rsidRPr="009C468D">
        <w:rPr>
          <w:color w:val="333333"/>
          <w:kern w:val="2"/>
          <w:szCs w:val="22"/>
          <w14:ligatures w14:val="standardContextual"/>
        </w:rPr>
        <w:lastRenderedPageBreak/>
        <w:t xml:space="preserve">from the nozzle tip . At 5 mm from the atomization zone, the electrode voltage potential at 5 kV displayed the highest CMR value of 1.088 </w:t>
      </w:r>
      <w:proofErr w:type="spellStart"/>
      <w:r w:rsidR="009C468D" w:rsidRPr="009C468D">
        <w:rPr>
          <w:color w:val="333333"/>
          <w:kern w:val="2"/>
          <w:szCs w:val="22"/>
          <w14:ligatures w14:val="standardContextual"/>
        </w:rPr>
        <w:t>mC.</w:t>
      </w:r>
      <w:proofErr w:type="spellEnd"/>
      <w:r w:rsidR="009C468D" w:rsidRPr="009C468D">
        <w:rPr>
          <w:color w:val="333333"/>
          <w:kern w:val="2"/>
          <w:szCs w:val="22"/>
          <w14:ligatures w14:val="standardContextual"/>
        </w:rPr>
        <w:t xml:space="preserve"> It was noted that the designed charging system, at 4 kV and 5 kV, outperformed the commercial </w:t>
      </w:r>
      <w:proofErr w:type="gramStart"/>
      <w:r w:rsidR="009C468D" w:rsidRPr="009C468D">
        <w:rPr>
          <w:color w:val="333333"/>
          <w:kern w:val="2"/>
          <w:szCs w:val="22"/>
          <w14:ligatures w14:val="standardContextual"/>
        </w:rPr>
        <w:t>system  in</w:t>
      </w:r>
      <w:proofErr w:type="gramEnd"/>
      <w:r w:rsidR="009C468D" w:rsidRPr="009C468D">
        <w:rPr>
          <w:color w:val="333333"/>
          <w:kern w:val="2"/>
          <w:szCs w:val="22"/>
          <w14:ligatures w14:val="standardContextual"/>
        </w:rPr>
        <w:t xml:space="preserve"> CMR from 100 cm to 250 cm distances, with the exception of 50 cm. After evaluating the constructed system's droplet spectrum, it was found that the droplets' sizes ranged from 100 to 200 µm. </w:t>
      </w:r>
      <w:r w:rsidRPr="00DA5B12">
        <w:rPr>
          <w:color w:val="333333"/>
          <w:kern w:val="2"/>
          <w:szCs w:val="22"/>
          <w14:ligatures w14:val="standardContextual"/>
        </w:rPr>
        <w:t xml:space="preserve">[3]. </w:t>
      </w:r>
    </w:p>
    <w:p w14:paraId="171153A5" w14:textId="77777777" w:rsidR="00DA5B12" w:rsidRPr="00DA5B12" w:rsidRDefault="00000000" w:rsidP="001F4996">
      <w:pPr>
        <w:spacing w:line="360" w:lineRule="auto"/>
        <w:jc w:val="both"/>
        <w:rPr>
          <w:color w:val="000000"/>
          <w:kern w:val="2"/>
          <w:szCs w:val="22"/>
          <w14:ligatures w14:val="standardContextual"/>
        </w:rPr>
      </w:pPr>
      <w:r w:rsidRPr="00DA5B12">
        <w:rPr>
          <w:color w:val="333333"/>
          <w:kern w:val="2"/>
          <w:szCs w:val="22"/>
          <w14:ligatures w14:val="standardContextual"/>
        </w:rPr>
        <w:t xml:space="preserve"> </w:t>
      </w:r>
    </w:p>
    <w:p w14:paraId="0EC2B131" w14:textId="77777777" w:rsidR="00DA5B12" w:rsidRPr="00DA5B12" w:rsidRDefault="00000000" w:rsidP="00D249A6">
      <w:pPr>
        <w:spacing w:line="360" w:lineRule="auto"/>
        <w:ind w:left="10" w:hanging="10"/>
        <w:jc w:val="both"/>
        <w:rPr>
          <w:color w:val="000000"/>
          <w:kern w:val="2"/>
          <w:szCs w:val="22"/>
          <w14:ligatures w14:val="standardContextual"/>
        </w:rPr>
      </w:pPr>
      <w:r w:rsidRPr="00DA5B12">
        <w:rPr>
          <w:color w:val="333333"/>
          <w:kern w:val="2"/>
          <w:szCs w:val="22"/>
          <w14:ligatures w14:val="standardContextual"/>
        </w:rPr>
        <w:t>Appah S, et al.</w:t>
      </w:r>
      <w:r w:rsidR="002833FA">
        <w:rPr>
          <w:color w:val="333333"/>
          <w:kern w:val="2"/>
          <w:szCs w:val="22"/>
          <w14:ligatures w14:val="standardContextual"/>
        </w:rPr>
        <w:t xml:space="preserve"> stated </w:t>
      </w:r>
      <w:proofErr w:type="gramStart"/>
      <w:r w:rsidR="002833FA">
        <w:rPr>
          <w:color w:val="333333"/>
          <w:kern w:val="2"/>
          <w:szCs w:val="22"/>
          <w14:ligatures w14:val="standardContextual"/>
        </w:rPr>
        <w:t xml:space="preserve">that, </w:t>
      </w:r>
      <w:r w:rsidRPr="00DA5B12">
        <w:rPr>
          <w:color w:val="333333"/>
          <w:kern w:val="2"/>
          <w:szCs w:val="22"/>
          <w14:ligatures w14:val="standardContextual"/>
        </w:rPr>
        <w:t xml:space="preserve"> </w:t>
      </w:r>
      <w:r w:rsidR="002833FA" w:rsidRPr="002833FA">
        <w:rPr>
          <w:color w:val="333333"/>
          <w:kern w:val="2"/>
          <w:szCs w:val="22"/>
          <w14:ligatures w14:val="standardContextual"/>
        </w:rPr>
        <w:t>Low</w:t>
      </w:r>
      <w:proofErr w:type="gramEnd"/>
      <w:r w:rsidR="002833FA" w:rsidRPr="002833FA">
        <w:rPr>
          <w:color w:val="333333"/>
          <w:kern w:val="2"/>
          <w:szCs w:val="22"/>
          <w14:ligatures w14:val="standardContextual"/>
        </w:rPr>
        <w:t xml:space="preserve">-surface energy droplets' electrostatic empowering process is methodically disclosed. From its molecular framework, the functioning of nano-bio fluids is approached. A detailed explanation of the breakage and absorption dynamics of the atomization medium is provided. Discovered are methods, tools, and infrastructure for enhancing high contact friction. </w:t>
      </w:r>
      <w:r w:rsidRPr="00DA5B12">
        <w:rPr>
          <w:color w:val="333333"/>
          <w:kern w:val="2"/>
          <w:szCs w:val="22"/>
          <w14:ligatures w14:val="standardContextual"/>
        </w:rPr>
        <w:t xml:space="preserve">[4]. </w:t>
      </w:r>
    </w:p>
    <w:p w14:paraId="5E146CE1" w14:textId="77777777" w:rsidR="00DA5B12" w:rsidRPr="00DA5B12" w:rsidRDefault="00000000" w:rsidP="001F4996">
      <w:pPr>
        <w:spacing w:after="31" w:line="360" w:lineRule="auto"/>
        <w:jc w:val="both"/>
        <w:rPr>
          <w:color w:val="000000"/>
          <w:kern w:val="2"/>
          <w:szCs w:val="22"/>
          <w14:ligatures w14:val="standardContextual"/>
        </w:rPr>
      </w:pPr>
      <w:r w:rsidRPr="00DA5B12">
        <w:rPr>
          <w:color w:val="333333"/>
          <w:kern w:val="2"/>
          <w:sz w:val="22"/>
          <w:szCs w:val="22"/>
          <w14:ligatures w14:val="standardContextual"/>
        </w:rPr>
        <w:t xml:space="preserve"> </w:t>
      </w:r>
    </w:p>
    <w:p w14:paraId="50A1E9E6" w14:textId="77777777" w:rsidR="00DA5B12" w:rsidRPr="00DA5B12" w:rsidRDefault="00000000" w:rsidP="00D249A6">
      <w:pPr>
        <w:spacing w:after="5" w:line="360" w:lineRule="auto"/>
        <w:ind w:left="10" w:hanging="10"/>
        <w:jc w:val="both"/>
        <w:rPr>
          <w:color w:val="000000"/>
          <w:kern w:val="2"/>
          <w:szCs w:val="22"/>
          <w14:ligatures w14:val="standardContextual"/>
        </w:rPr>
      </w:pPr>
      <w:r w:rsidRPr="00DA5B12">
        <w:rPr>
          <w:color w:val="000000"/>
          <w:kern w:val="2"/>
          <w:szCs w:val="22"/>
          <w14:ligatures w14:val="standardContextual"/>
        </w:rPr>
        <w:t xml:space="preserve">Yamane S, et al. </w:t>
      </w:r>
      <w:r w:rsidR="002833FA">
        <w:rPr>
          <w:color w:val="000000"/>
          <w:kern w:val="2"/>
          <w:szCs w:val="22"/>
          <w14:ligatures w14:val="standardContextual"/>
        </w:rPr>
        <w:t xml:space="preserve">says that, </w:t>
      </w:r>
      <w:r w:rsidR="002833FA" w:rsidRPr="002833FA">
        <w:rPr>
          <w:color w:val="000000"/>
          <w:kern w:val="2"/>
          <w:szCs w:val="22"/>
          <w14:ligatures w14:val="standardContextual"/>
        </w:rPr>
        <w:t xml:space="preserve">With the goal of lowering the cost of producing vegetables by reducing the amount of agricultural chemicals used and the amount of time spent on controlling pests, researchers have created an electrostatic pesticide spraying system for moderately concentrated, significant volume applications. A high velocity hydraulic nozzle is enclosed by an outer ring induction charging electrode in the electrostatic spray charging </w:t>
      </w:r>
      <w:proofErr w:type="gramStart"/>
      <w:r w:rsidR="002833FA" w:rsidRPr="002833FA">
        <w:rPr>
          <w:color w:val="000000"/>
          <w:kern w:val="2"/>
          <w:szCs w:val="22"/>
          <w14:ligatures w14:val="standardContextual"/>
        </w:rPr>
        <w:t>device .</w:t>
      </w:r>
      <w:proofErr w:type="gramEnd"/>
      <w:r w:rsidR="002833FA" w:rsidRPr="002833FA">
        <w:rPr>
          <w:color w:val="000000"/>
          <w:kern w:val="2"/>
          <w:szCs w:val="22"/>
          <w14:ligatures w14:val="standardContextual"/>
        </w:rPr>
        <w:t xml:space="preserve"> Spray droplets with a high flow </w:t>
      </w:r>
      <w:proofErr w:type="gramStart"/>
      <w:r w:rsidR="002833FA" w:rsidRPr="002833FA">
        <w:rPr>
          <w:color w:val="000000"/>
          <w:kern w:val="2"/>
          <w:szCs w:val="22"/>
          <w14:ligatures w14:val="standardContextual"/>
        </w:rPr>
        <w:t>rate  were</w:t>
      </w:r>
      <w:proofErr w:type="gramEnd"/>
      <w:r w:rsidR="002833FA" w:rsidRPr="002833FA">
        <w:rPr>
          <w:color w:val="000000"/>
          <w:kern w:val="2"/>
          <w:szCs w:val="22"/>
          <w14:ligatures w14:val="standardContextual"/>
        </w:rPr>
        <w:t xml:space="preserve"> produced by a hollow-cone nozzle, and their charge-to-mass ratio ranged from -0.30 to -0.45 </w:t>
      </w:r>
      <w:proofErr w:type="spellStart"/>
      <w:r w:rsidR="002833FA" w:rsidRPr="002833FA">
        <w:rPr>
          <w:color w:val="000000"/>
          <w:kern w:val="2"/>
          <w:szCs w:val="22"/>
          <w14:ligatures w14:val="standardContextual"/>
        </w:rPr>
        <w:t>mC</w:t>
      </w:r>
      <w:proofErr w:type="spellEnd"/>
      <w:r w:rsidR="002833FA" w:rsidRPr="002833FA">
        <w:rPr>
          <w:color w:val="000000"/>
          <w:kern w:val="2"/>
          <w:szCs w:val="22"/>
          <w14:ligatures w14:val="standardContextual"/>
        </w:rPr>
        <w:t xml:space="preserve">/kg. The electrode did not discharge or discharge any electricity. According to field studies, this boom-type sprayer required 30% less pesticide to be applied than the traditional approach. </w:t>
      </w:r>
      <w:r w:rsidRPr="00DA5B12">
        <w:rPr>
          <w:color w:val="000000"/>
          <w:kern w:val="2"/>
          <w:szCs w:val="22"/>
          <w14:ligatures w14:val="standardContextual"/>
        </w:rPr>
        <w:t xml:space="preserve">[5]. </w:t>
      </w:r>
    </w:p>
    <w:p w14:paraId="6E97078D" w14:textId="77777777" w:rsidR="00DA5B12" w:rsidRPr="00DA5B12" w:rsidRDefault="00000000" w:rsidP="001F4996">
      <w:pPr>
        <w:spacing w:after="16" w:line="360" w:lineRule="auto"/>
        <w:jc w:val="both"/>
        <w:rPr>
          <w:color w:val="000000"/>
          <w:kern w:val="2"/>
          <w:szCs w:val="22"/>
          <w14:ligatures w14:val="standardContextual"/>
        </w:rPr>
      </w:pPr>
      <w:r w:rsidRPr="00DA5B12">
        <w:rPr>
          <w:color w:val="000000"/>
          <w:kern w:val="2"/>
          <w:szCs w:val="22"/>
          <w14:ligatures w14:val="standardContextual"/>
        </w:rPr>
        <w:t xml:space="preserve"> </w:t>
      </w:r>
    </w:p>
    <w:p w14:paraId="330994C0" w14:textId="77777777" w:rsidR="00DA5B12" w:rsidRPr="00DA5B12" w:rsidRDefault="00000000" w:rsidP="00D249A6">
      <w:pPr>
        <w:spacing w:after="5" w:line="360" w:lineRule="auto"/>
        <w:ind w:left="10" w:hanging="10"/>
        <w:jc w:val="both"/>
        <w:rPr>
          <w:color w:val="000000"/>
          <w:kern w:val="2"/>
          <w:szCs w:val="22"/>
          <w14:ligatures w14:val="standardContextual"/>
        </w:rPr>
      </w:pPr>
      <w:r w:rsidRPr="00DA5B12">
        <w:rPr>
          <w:color w:val="000000"/>
          <w:kern w:val="2"/>
          <w:szCs w:val="22"/>
          <w14:ligatures w14:val="standardContextual"/>
        </w:rPr>
        <w:t>Shrimpton JS, et al.</w:t>
      </w:r>
      <w:r w:rsidR="002833FA">
        <w:rPr>
          <w:color w:val="000000"/>
          <w:kern w:val="2"/>
          <w:szCs w:val="22"/>
          <w14:ligatures w14:val="standardContextual"/>
        </w:rPr>
        <w:t xml:space="preserve"> talks </w:t>
      </w:r>
      <w:proofErr w:type="gramStart"/>
      <w:r w:rsidR="002833FA">
        <w:rPr>
          <w:color w:val="000000"/>
          <w:kern w:val="2"/>
          <w:szCs w:val="22"/>
          <w14:ligatures w14:val="standardContextual"/>
        </w:rPr>
        <w:t xml:space="preserve">about, </w:t>
      </w:r>
      <w:r w:rsidRPr="00DA5B12">
        <w:rPr>
          <w:color w:val="000000"/>
          <w:kern w:val="2"/>
          <w:szCs w:val="22"/>
          <w14:ligatures w14:val="standardContextual"/>
        </w:rPr>
        <w:t xml:space="preserve"> </w:t>
      </w:r>
      <w:r w:rsidR="00B33A1F" w:rsidRPr="00B33A1F">
        <w:rPr>
          <w:color w:val="000000"/>
          <w:kern w:val="2"/>
          <w:szCs w:val="22"/>
          <w14:ligatures w14:val="standardContextual"/>
        </w:rPr>
        <w:t>An</w:t>
      </w:r>
      <w:proofErr w:type="gramEnd"/>
      <w:r w:rsidR="00B33A1F" w:rsidRPr="00B33A1F">
        <w:rPr>
          <w:color w:val="000000"/>
          <w:kern w:val="2"/>
          <w:szCs w:val="22"/>
          <w14:ligatures w14:val="standardContextual"/>
        </w:rPr>
        <w:t xml:space="preserve"> internal sharp electrode current source, maintained at a high electrical potential, has been used to study the dynamics and governing processes involved in a charge injection electrostatic atomization technique for insulating liquids. Superior spray coating/deposition applications and combustion mechanisms are two potential uses for this technology, which is suited to highly insulating liquids like hydrocarbon oils and oil-based solutions. Different forms of electrical breakdown define the subcritical and supercritical flow rates of atomizer operation. An insulating failure of the liquid hydrocarbon itself, which takes place inside the atomizer, limits the critical flow range. This process does not result in finely atomized sprays, although being interesting to comprehend the basic principles of </w:t>
      </w:r>
      <w:proofErr w:type="spellStart"/>
      <w:r w:rsidR="00B33A1F" w:rsidRPr="00B33A1F">
        <w:rPr>
          <w:color w:val="000000"/>
          <w:kern w:val="2"/>
          <w:szCs w:val="22"/>
          <w14:ligatures w14:val="standardContextual"/>
        </w:rPr>
        <w:t>electrohydromechanics</w:t>
      </w:r>
      <w:proofErr w:type="spellEnd"/>
      <w:r w:rsidR="00B33A1F" w:rsidRPr="00B33A1F">
        <w:rPr>
          <w:color w:val="000000"/>
          <w:kern w:val="2"/>
          <w:szCs w:val="22"/>
          <w14:ligatures w14:val="standardContextual"/>
        </w:rPr>
        <w:t xml:space="preserve">. The highest spray particular charge in the supercritical flow zone is limited by a partial release in the gas surrounding the liquid jet as it exits the </w:t>
      </w:r>
      <w:r w:rsidR="00B33A1F" w:rsidRPr="00B33A1F">
        <w:rPr>
          <w:color w:val="000000"/>
          <w:kern w:val="2"/>
          <w:szCs w:val="22"/>
          <w14:ligatures w14:val="standardContextual"/>
        </w:rPr>
        <w:lastRenderedPageBreak/>
        <w:t xml:space="preserve">nozzle, which is a characteristic of atomization performance in this regime. In this scenario, precisely atomized sprays are feasible and the maximum flow rate limit is not electrically limited. It has been observed that at increased nozzle exit speeds and smaller entrance diameters, there is an increase in the greatest spray specific charge feasible in the supercritical domain. These two elements work in concert to boost the charged liquid jet's </w:t>
      </w:r>
      <w:proofErr w:type="spellStart"/>
      <w:r w:rsidR="00B33A1F" w:rsidRPr="00B33A1F">
        <w:rPr>
          <w:color w:val="000000"/>
          <w:kern w:val="2"/>
          <w:szCs w:val="22"/>
          <w14:ligatures w14:val="standardContextual"/>
        </w:rPr>
        <w:t>destabilisation</w:t>
      </w:r>
      <w:proofErr w:type="spellEnd"/>
      <w:r w:rsidR="00B33A1F" w:rsidRPr="00B33A1F">
        <w:rPr>
          <w:color w:val="000000"/>
          <w:kern w:val="2"/>
          <w:szCs w:val="22"/>
          <w14:ligatures w14:val="standardContextual"/>
        </w:rPr>
        <w:t>, which results in finely atomized and evenly distributed sprays of insulating liquids as the charged liquid stream bursts from the aperture at higher velocities due to enhanced airflow turbulence.</w:t>
      </w:r>
      <w:r w:rsidRPr="00DA5B12">
        <w:rPr>
          <w:color w:val="000000"/>
          <w:kern w:val="2"/>
          <w:szCs w:val="22"/>
          <w14:ligatures w14:val="standardContextual"/>
        </w:rPr>
        <w:t xml:space="preserve"> [6]. </w:t>
      </w:r>
    </w:p>
    <w:p w14:paraId="119C4C37" w14:textId="77777777" w:rsidR="00DA5B12" w:rsidRPr="00DA5B12" w:rsidRDefault="00000000" w:rsidP="001F4996">
      <w:pPr>
        <w:spacing w:after="19" w:line="360" w:lineRule="auto"/>
        <w:jc w:val="both"/>
        <w:rPr>
          <w:color w:val="000000"/>
          <w:kern w:val="2"/>
          <w:szCs w:val="22"/>
          <w14:ligatures w14:val="standardContextual"/>
        </w:rPr>
      </w:pPr>
      <w:r w:rsidRPr="00DA5B12">
        <w:rPr>
          <w:color w:val="000000"/>
          <w:kern w:val="2"/>
          <w:szCs w:val="22"/>
          <w14:ligatures w14:val="standardContextual"/>
        </w:rPr>
        <w:t xml:space="preserve"> </w:t>
      </w:r>
    </w:p>
    <w:p w14:paraId="342491E1" w14:textId="77777777" w:rsidR="00DA5B12" w:rsidRPr="00DA5B12" w:rsidRDefault="00000000" w:rsidP="00D249A6">
      <w:pPr>
        <w:spacing w:after="5" w:line="360" w:lineRule="auto"/>
        <w:ind w:left="10" w:hanging="10"/>
        <w:jc w:val="both"/>
        <w:rPr>
          <w:color w:val="000000"/>
          <w:kern w:val="2"/>
          <w:szCs w:val="22"/>
          <w14:ligatures w14:val="standardContextual"/>
        </w:rPr>
      </w:pPr>
      <w:r w:rsidRPr="00DA5B12">
        <w:rPr>
          <w:color w:val="000000"/>
          <w:kern w:val="2"/>
          <w:szCs w:val="22"/>
          <w14:ligatures w14:val="standardContextual"/>
        </w:rPr>
        <w:t>Mamidi V, et al.</w:t>
      </w:r>
      <w:r w:rsidR="00B33A1F">
        <w:rPr>
          <w:color w:val="000000"/>
          <w:kern w:val="2"/>
          <w:szCs w:val="22"/>
          <w14:ligatures w14:val="standardContextual"/>
        </w:rPr>
        <w:t xml:space="preserve"> stated </w:t>
      </w:r>
      <w:proofErr w:type="gramStart"/>
      <w:r w:rsidR="00B33A1F">
        <w:rPr>
          <w:color w:val="000000"/>
          <w:kern w:val="2"/>
          <w:szCs w:val="22"/>
          <w14:ligatures w14:val="standardContextual"/>
        </w:rPr>
        <w:t xml:space="preserve">that, </w:t>
      </w:r>
      <w:r w:rsidRPr="00DA5B12">
        <w:rPr>
          <w:color w:val="000000"/>
          <w:kern w:val="2"/>
          <w:szCs w:val="22"/>
          <w14:ligatures w14:val="standardContextual"/>
        </w:rPr>
        <w:t xml:space="preserve"> </w:t>
      </w:r>
      <w:r w:rsidR="00B33A1F" w:rsidRPr="00B33A1F">
        <w:rPr>
          <w:color w:val="000000"/>
          <w:kern w:val="2"/>
          <w:szCs w:val="22"/>
          <w14:ligatures w14:val="standardContextual"/>
        </w:rPr>
        <w:t>To</w:t>
      </w:r>
      <w:proofErr w:type="gramEnd"/>
      <w:r w:rsidR="00B33A1F" w:rsidRPr="00B33A1F">
        <w:rPr>
          <w:color w:val="000000"/>
          <w:kern w:val="2"/>
          <w:szCs w:val="22"/>
          <w14:ligatures w14:val="standardContextual"/>
        </w:rPr>
        <w:t xml:space="preserve"> increase the effectiveness of pesticide deposition, electrostatic force fields were used in the construction of the electrostatic swirl nozzle. The electrostatic hand pressure knapsack sprayer with an induction charge design provided the smallest distance between the liquid sheet and the induction electrode. At ambient circumstances (T=20±2 °C, RH=57±3%), the experiments were carried out in an air atmosphere with a liquid feed rate of 340 ml/min, applied voltage ranging from 0 V to +5 kV, and applied pressure of 30 psi. With a volume median diameter of 100 µm, a charging efficiency of 0.37 </w:t>
      </w:r>
      <w:proofErr w:type="spellStart"/>
      <w:r w:rsidR="00B33A1F" w:rsidRPr="00B33A1F">
        <w:rPr>
          <w:color w:val="000000"/>
          <w:kern w:val="2"/>
          <w:szCs w:val="22"/>
          <w14:ligatures w14:val="standardContextual"/>
        </w:rPr>
        <w:t>mC</w:t>
      </w:r>
      <w:proofErr w:type="spellEnd"/>
      <w:r w:rsidR="00B33A1F" w:rsidRPr="00B33A1F">
        <w:rPr>
          <w:color w:val="000000"/>
          <w:kern w:val="2"/>
          <w:szCs w:val="22"/>
          <w14:ligatures w14:val="standardContextual"/>
        </w:rPr>
        <w:t xml:space="preserve">/kg has been measured at 3.3 kV. The consistency of accumulation in the target's buried parts was an increment of 2.0–2.5 fold. </w:t>
      </w:r>
      <w:r w:rsidRPr="00DA5B12">
        <w:rPr>
          <w:color w:val="000000"/>
          <w:kern w:val="2"/>
          <w:szCs w:val="22"/>
          <w14:ligatures w14:val="standardContextual"/>
        </w:rPr>
        <w:t>[7].</w:t>
      </w:r>
    </w:p>
    <w:p w14:paraId="79FD2B8B" w14:textId="77777777" w:rsidR="00DA5B12" w:rsidRPr="00DA5B12" w:rsidRDefault="00DA5B12" w:rsidP="001F4996">
      <w:pPr>
        <w:spacing w:after="16" w:line="360" w:lineRule="auto"/>
        <w:jc w:val="both"/>
        <w:rPr>
          <w:color w:val="000000"/>
          <w:kern w:val="2"/>
          <w:szCs w:val="22"/>
          <w14:ligatures w14:val="standardContextual"/>
        </w:rPr>
      </w:pPr>
    </w:p>
    <w:p w14:paraId="007C664A" w14:textId="77777777" w:rsidR="00DA5B12" w:rsidRPr="00DA5B12" w:rsidRDefault="00000000" w:rsidP="00D249A6">
      <w:pPr>
        <w:spacing w:after="5" w:line="360" w:lineRule="auto"/>
        <w:ind w:left="10" w:hanging="10"/>
        <w:jc w:val="both"/>
        <w:rPr>
          <w:color w:val="000000"/>
          <w:kern w:val="2"/>
          <w:szCs w:val="22"/>
          <w14:ligatures w14:val="standardContextual"/>
        </w:rPr>
      </w:pPr>
      <w:r w:rsidRPr="00DA5B12">
        <w:rPr>
          <w:color w:val="000000"/>
          <w:kern w:val="2"/>
          <w:szCs w:val="22"/>
          <w14:ligatures w14:val="standardContextual"/>
        </w:rPr>
        <w:t xml:space="preserve">Seong-Ho Son, et al. </w:t>
      </w:r>
      <w:r w:rsidR="002833FA">
        <w:rPr>
          <w:color w:val="000000"/>
          <w:kern w:val="2"/>
          <w:szCs w:val="22"/>
          <w14:ligatures w14:val="standardContextual"/>
        </w:rPr>
        <w:t>author</w:t>
      </w:r>
      <w:r w:rsidRPr="00DA5B12">
        <w:rPr>
          <w:color w:val="000000"/>
          <w:kern w:val="2"/>
          <w:szCs w:val="22"/>
          <w14:ligatures w14:val="standardContextual"/>
        </w:rPr>
        <w:t xml:space="preserve"> proposes a </w:t>
      </w:r>
      <w:r w:rsidR="00F52538" w:rsidRPr="00F52538">
        <w:rPr>
          <w:color w:val="000000"/>
          <w:kern w:val="2"/>
          <w:szCs w:val="22"/>
          <w14:ligatures w14:val="standardContextual"/>
        </w:rPr>
        <w:t xml:space="preserve">fixed component model for resonant converters' Cockcroft-Walton voltage multiplier (CWVM) circuits. The CWVM circuits are transformed into two lumped capacitors and perfect rectifiers using the suggested model. By doing this, the analysis error brought on by the oscillation between the CWVM capacitors and resonant inductors can be decreased. Additionally, by using the lumped capacitors as resonant capacitors, the total amount of converter elements can be decreased. PSIM simulation is used to show the suggested model's correctness and applicability. The design and execution of an LCC resonant converter, appropriate for high step-up applications, are described for the practical application of the suggested model. To validate the suggested works, the 5kW and 10kV LCC resonant converter experimental results are displayed. </w:t>
      </w:r>
      <w:r w:rsidRPr="00DA5B12">
        <w:rPr>
          <w:color w:val="000000"/>
          <w:kern w:val="2"/>
          <w:szCs w:val="22"/>
          <w14:ligatures w14:val="standardContextual"/>
        </w:rPr>
        <w:t>[8].</w:t>
      </w:r>
    </w:p>
    <w:p w14:paraId="3F6CE2D9" w14:textId="77777777" w:rsidR="00DA5B12" w:rsidRPr="00DA5B12" w:rsidRDefault="00DA5B12" w:rsidP="001F4996">
      <w:pPr>
        <w:spacing w:after="16" w:line="360" w:lineRule="auto"/>
        <w:jc w:val="both"/>
        <w:rPr>
          <w:color w:val="000000"/>
          <w:kern w:val="2"/>
          <w:szCs w:val="22"/>
          <w14:ligatures w14:val="standardContextual"/>
        </w:rPr>
      </w:pPr>
    </w:p>
    <w:p w14:paraId="4F4780FD" w14:textId="77777777" w:rsidR="00DA5B12" w:rsidRPr="00DA5B12" w:rsidRDefault="00000000" w:rsidP="00D249A6">
      <w:pPr>
        <w:spacing w:after="5" w:line="360" w:lineRule="auto"/>
        <w:ind w:left="10" w:right="-144" w:hanging="10"/>
        <w:jc w:val="both"/>
        <w:rPr>
          <w:color w:val="000000"/>
          <w:kern w:val="2"/>
          <w:szCs w:val="22"/>
          <w14:ligatures w14:val="standardContextual"/>
        </w:rPr>
      </w:pPr>
      <w:r w:rsidRPr="00DA5B12">
        <w:rPr>
          <w:color w:val="000000"/>
          <w:kern w:val="2"/>
          <w:szCs w:val="22"/>
          <w14:ligatures w14:val="standardContextual"/>
        </w:rPr>
        <w:t xml:space="preserve">Sang Hyeon Park, et al. paper presents </w:t>
      </w:r>
      <w:r w:rsidR="00F52538" w:rsidRPr="00F52538">
        <w:rPr>
          <w:color w:val="000000"/>
          <w:kern w:val="2"/>
          <w:szCs w:val="22"/>
          <w14:ligatures w14:val="standardContextual"/>
        </w:rPr>
        <w:t xml:space="preserve">a voltage multiplier design that combines elements of a Dickson charge pump with a Cockcroft-Walton multiplier. When the number of multiplier stages in the Cockcroft-Walton structure rises, there is a noticeable drop in output voltage </w:t>
      </w:r>
      <w:r w:rsidR="00F52538" w:rsidRPr="00F52538">
        <w:rPr>
          <w:color w:val="000000"/>
          <w:kern w:val="2"/>
          <w:szCs w:val="22"/>
          <w14:ligatures w14:val="standardContextual"/>
        </w:rPr>
        <w:lastRenderedPageBreak/>
        <w:t xml:space="preserve">under load. The reason for this is that every coupling capacitor has a series connection. By interconnecting all of the capacitors in parallel, the Dickson charge pump </w:t>
      </w:r>
      <w:proofErr w:type="spellStart"/>
      <w:r w:rsidR="00F52538" w:rsidRPr="00F52538">
        <w:rPr>
          <w:color w:val="000000"/>
          <w:kern w:val="2"/>
          <w:szCs w:val="22"/>
          <w14:ligatures w14:val="standardContextual"/>
        </w:rPr>
        <w:t>minimises</w:t>
      </w:r>
      <w:proofErr w:type="spellEnd"/>
      <w:r w:rsidR="00F52538" w:rsidRPr="00F52538">
        <w:rPr>
          <w:color w:val="000000"/>
          <w:kern w:val="2"/>
          <w:szCs w:val="22"/>
          <w14:ligatures w14:val="standardContextual"/>
        </w:rPr>
        <w:t xml:space="preserve"> this problem. However, the final multiplier stage will experience significant capacitor voltage stress as a result of this solution. The suggested hybrid arrangement achieves low output voltage drop and low capacitor voltage stress simultaneously by arranging some capacitors in series and others in parallel. We create a model that forecasts the outcomes of composite multipliers and test it through experiments. </w:t>
      </w:r>
      <w:r w:rsidRPr="00DA5B12">
        <w:rPr>
          <w:color w:val="000000"/>
          <w:kern w:val="2"/>
          <w:szCs w:val="22"/>
          <w14:ligatures w14:val="standardContextual"/>
        </w:rPr>
        <w:t>[9].</w:t>
      </w:r>
    </w:p>
    <w:p w14:paraId="052C4D45" w14:textId="77777777" w:rsidR="00DA5B12" w:rsidRPr="00DA5B12" w:rsidRDefault="00DA5B12" w:rsidP="001F4996">
      <w:pPr>
        <w:spacing w:after="16" w:line="360" w:lineRule="auto"/>
        <w:jc w:val="both"/>
        <w:rPr>
          <w:color w:val="000000"/>
          <w:kern w:val="2"/>
          <w:szCs w:val="22"/>
          <w14:ligatures w14:val="standardContextual"/>
        </w:rPr>
      </w:pPr>
    </w:p>
    <w:p w14:paraId="0F9CFE00" w14:textId="77777777" w:rsidR="001F4996" w:rsidRDefault="00000000" w:rsidP="000F6E40">
      <w:pPr>
        <w:spacing w:after="5" w:line="360" w:lineRule="auto"/>
        <w:ind w:left="10" w:hanging="10"/>
        <w:jc w:val="both"/>
        <w:rPr>
          <w:color w:val="000000"/>
          <w:kern w:val="2"/>
          <w:szCs w:val="22"/>
          <w14:ligatures w14:val="standardContextual"/>
        </w:rPr>
      </w:pPr>
      <w:r w:rsidRPr="00DA5B12">
        <w:rPr>
          <w:color w:val="000000"/>
          <w:kern w:val="2"/>
          <w:szCs w:val="22"/>
          <w14:ligatures w14:val="standardContextual"/>
        </w:rPr>
        <w:t xml:space="preserve">Y. Berkovich, et al. </w:t>
      </w:r>
      <w:r w:rsidR="00F52538">
        <w:rPr>
          <w:color w:val="000000"/>
          <w:kern w:val="2"/>
          <w:szCs w:val="22"/>
          <w14:ligatures w14:val="standardContextual"/>
        </w:rPr>
        <w:t xml:space="preserve"> states that, </w:t>
      </w:r>
      <w:proofErr w:type="gramStart"/>
      <w:r w:rsidRPr="001F4996">
        <w:rPr>
          <w:color w:val="000000"/>
          <w:kern w:val="2"/>
          <w:szCs w:val="22"/>
          <w14:ligatures w14:val="standardContextual"/>
        </w:rPr>
        <w:t>An</w:t>
      </w:r>
      <w:proofErr w:type="gramEnd"/>
      <w:r w:rsidRPr="001F4996">
        <w:rPr>
          <w:color w:val="000000"/>
          <w:kern w:val="2"/>
          <w:szCs w:val="22"/>
          <w14:ligatures w14:val="standardContextual"/>
        </w:rPr>
        <w:t xml:space="preserve"> innovative modification of a DC-DC converter with a high voltage ratio is proposed. An input boost converter, a bridge commutator, and a Dickson voltage multiplier make up the converter. One of the circuit's distinguishing characteristics is its large voltage gain. One of the primary benefits of the circuit in the continuous current mode (CCM) is its almost rigid external characteristic. The absence of active power losses throughout the capacitor recharging process makes this possible. The low required capacitance of the voltage multiplier capacitors is another advantage of the proposed scheme. A comprehensive analysis of the recommended converters has been produced. The results of the theoretical analysis are verified by the MATLAB/SIMULINK simulation. A lab prototype with 200W of output power has been </w:t>
      </w:r>
      <w:proofErr w:type="spellStart"/>
      <w:r w:rsidRPr="001F4996">
        <w:rPr>
          <w:color w:val="000000"/>
          <w:kern w:val="2"/>
          <w:szCs w:val="22"/>
          <w14:ligatures w14:val="standardContextual"/>
        </w:rPr>
        <w:t>utilised</w:t>
      </w:r>
      <w:proofErr w:type="spellEnd"/>
      <w:r w:rsidRPr="001F4996">
        <w:rPr>
          <w:color w:val="000000"/>
          <w:kern w:val="2"/>
          <w:szCs w:val="22"/>
          <w14:ligatures w14:val="standardContextual"/>
        </w:rPr>
        <w:t xml:space="preserve"> to confirm the</w:t>
      </w:r>
      <w:r w:rsidRPr="00DA5B12">
        <w:rPr>
          <w:color w:val="000000"/>
          <w:kern w:val="2"/>
          <w:szCs w:val="22"/>
          <w14:ligatures w14:val="standardContextual"/>
        </w:rPr>
        <w:t xml:space="preserve"> [10].</w:t>
      </w:r>
    </w:p>
    <w:p w14:paraId="14C906BE" w14:textId="77777777" w:rsidR="000F6E40" w:rsidRDefault="000F6E40" w:rsidP="000F6E40">
      <w:pPr>
        <w:spacing w:after="5" w:line="360" w:lineRule="auto"/>
        <w:ind w:left="10" w:hanging="10"/>
        <w:jc w:val="both"/>
        <w:rPr>
          <w:color w:val="000000"/>
          <w:kern w:val="2"/>
          <w:szCs w:val="22"/>
          <w14:ligatures w14:val="standardContextual"/>
        </w:rPr>
      </w:pPr>
    </w:p>
    <w:p w14:paraId="7F145819" w14:textId="77777777" w:rsidR="00DA5B12" w:rsidRPr="006A7285" w:rsidRDefault="00000000" w:rsidP="001F4996">
      <w:pPr>
        <w:spacing w:line="360" w:lineRule="auto"/>
        <w:jc w:val="both"/>
        <w:rPr>
          <w:b/>
          <w:bCs/>
          <w:color w:val="000000" w:themeColor="text1"/>
          <w:sz w:val="32"/>
          <w:szCs w:val="32"/>
          <w:lang w:eastAsia="en-IN"/>
        </w:rPr>
      </w:pPr>
      <w:r w:rsidRPr="00DA5B12">
        <w:rPr>
          <w:color w:val="000000"/>
          <w:kern w:val="2"/>
          <w:szCs w:val="22"/>
          <w14:ligatures w14:val="standardContextual"/>
        </w:rPr>
        <w:t xml:space="preserve">Prudente, et al. This paper introduces </w:t>
      </w:r>
      <w:r w:rsidR="001F4996" w:rsidRPr="001F4996">
        <w:rPr>
          <w:color w:val="000000"/>
          <w:kern w:val="2"/>
          <w:szCs w:val="22"/>
          <w14:ligatures w14:val="standardContextual"/>
        </w:rPr>
        <w:t xml:space="preserve">Application of the voltage multiplier approach to traditional non-isolated dc-dc converters in order to reduce the maximum switch voltage, achieve zero current switching turn-on, and achieve high step-up static gain. In addition to acting as a regenerative clamping circuit, the voltage multiplier </w:t>
      </w:r>
      <w:proofErr w:type="spellStart"/>
      <w:r w:rsidR="001F4996" w:rsidRPr="001F4996">
        <w:rPr>
          <w:color w:val="000000"/>
          <w:kern w:val="2"/>
          <w:szCs w:val="22"/>
          <w14:ligatures w14:val="standardContextual"/>
        </w:rPr>
        <w:t>minimises</w:t>
      </w:r>
      <w:proofErr w:type="spellEnd"/>
      <w:r w:rsidR="001F4996" w:rsidRPr="001F4996">
        <w:rPr>
          <w:color w:val="000000"/>
          <w:kern w:val="2"/>
          <w:szCs w:val="22"/>
          <w14:ligatures w14:val="standardContextual"/>
        </w:rPr>
        <w:t xml:space="preserve"> the inverse recovery current problem of the diodes, which lowers the layout and EMI generation issues. These features enable high efficiency and high static resistance operation, allowing for the construction of small circuits for situations where isolation is not necessary. For the single-phase and multiphase dc-dc converters, the working concept, the design process, and the useful findings from the implemented prototypes are provided. The single-phase approach was used to test a boost converter for a purpose that needed an output. </w:t>
      </w:r>
      <w:r w:rsidRPr="00DA5B12">
        <w:rPr>
          <w:color w:val="000000"/>
          <w:kern w:val="2"/>
          <w:szCs w:val="22"/>
          <w14:ligatures w14:val="standardContextual"/>
        </w:rPr>
        <w:t>[11].</w:t>
      </w:r>
    </w:p>
    <w:p w14:paraId="4A84B64F" w14:textId="77777777" w:rsidR="00702D89" w:rsidRDefault="00702D89" w:rsidP="001F4996">
      <w:pPr>
        <w:spacing w:line="360" w:lineRule="auto"/>
        <w:jc w:val="both"/>
        <w:rPr>
          <w:b/>
          <w:bCs/>
          <w:color w:val="000000" w:themeColor="text1"/>
          <w:sz w:val="32"/>
          <w:szCs w:val="32"/>
          <w:lang w:eastAsia="en-IN"/>
        </w:rPr>
      </w:pPr>
    </w:p>
    <w:p w14:paraId="727A00E7" w14:textId="77777777" w:rsidR="00D3575B" w:rsidRDefault="00D3575B" w:rsidP="006F7D93">
      <w:pPr>
        <w:spacing w:line="360" w:lineRule="auto"/>
        <w:jc w:val="both"/>
        <w:rPr>
          <w:b/>
          <w:bCs/>
          <w:color w:val="000000" w:themeColor="text1"/>
          <w:sz w:val="32"/>
          <w:szCs w:val="32"/>
          <w:lang w:eastAsia="en-IN"/>
        </w:rPr>
      </w:pPr>
    </w:p>
    <w:p w14:paraId="7E3A618E" w14:textId="77777777" w:rsidR="00176A25" w:rsidRDefault="00176A25" w:rsidP="006F7D93">
      <w:pPr>
        <w:spacing w:line="360" w:lineRule="auto"/>
        <w:jc w:val="both"/>
        <w:rPr>
          <w:b/>
          <w:bCs/>
          <w:color w:val="000000" w:themeColor="text1"/>
          <w:sz w:val="32"/>
          <w:szCs w:val="32"/>
          <w:lang w:eastAsia="en-IN"/>
        </w:rPr>
      </w:pPr>
    </w:p>
    <w:p w14:paraId="15019C3B" w14:textId="1B75C46D" w:rsidR="0038155A" w:rsidRPr="00013AB0" w:rsidRDefault="00013AB0" w:rsidP="00013AB0">
      <w:pPr>
        <w:spacing w:line="360" w:lineRule="auto"/>
        <w:jc w:val="both"/>
        <w:rPr>
          <w:color w:val="000000" w:themeColor="text1"/>
          <w:lang w:eastAsia="en-IN"/>
        </w:rPr>
      </w:pPr>
      <w:r w:rsidRPr="00013AB0">
        <w:rPr>
          <w:color w:val="000000" w:themeColor="text1"/>
          <w:lang w:eastAsia="en-IN"/>
        </w:rPr>
        <w:lastRenderedPageBreak/>
        <w:t xml:space="preserve">D. K. Giles et al. elaborate on the several charging methods available for electrostatic spraying. Direct charging, </w:t>
      </w:r>
      <w:proofErr w:type="spellStart"/>
      <w:r w:rsidRPr="00013AB0">
        <w:rPr>
          <w:color w:val="000000" w:themeColor="text1"/>
          <w:lang w:eastAsia="en-IN"/>
        </w:rPr>
        <w:t>ionised</w:t>
      </w:r>
      <w:proofErr w:type="spellEnd"/>
      <w:r w:rsidRPr="00013AB0">
        <w:rPr>
          <w:color w:val="000000" w:themeColor="text1"/>
          <w:lang w:eastAsia="en-IN"/>
        </w:rPr>
        <w:t xml:space="preserve"> field charging, and induction charging are these. The coverage on the upper and lower surfaces of plants is superior to that of traditional spraying due to the size of the droplets generated electrostatically. However, the initial costs of electrostatic sprayers remain high, and in certain instances, the droplets are unable to reach the crowns of tall trees. It is imperative to consistently perform accurate calibration of the sprayer and monitor the meteorological conditions when conducting electrostatic spraying</w:t>
      </w:r>
      <w:r>
        <w:rPr>
          <w:color w:val="000000" w:themeColor="text1"/>
          <w:lang w:eastAsia="en-IN"/>
        </w:rPr>
        <w:t xml:space="preserve"> [12]</w:t>
      </w:r>
      <w:r w:rsidRPr="00013AB0">
        <w:rPr>
          <w:color w:val="000000" w:themeColor="text1"/>
          <w:lang w:eastAsia="en-IN"/>
        </w:rPr>
        <w:t>.</w:t>
      </w:r>
      <w:r w:rsidR="00000000" w:rsidRPr="00013AB0">
        <w:rPr>
          <w:color w:val="000000" w:themeColor="text1"/>
          <w:lang w:eastAsia="en-IN"/>
        </w:rPr>
        <w:t xml:space="preserve">                                     </w:t>
      </w:r>
    </w:p>
    <w:p w14:paraId="1DF2C4A9" w14:textId="18885F4C" w:rsidR="0038155A" w:rsidRDefault="0038155A" w:rsidP="006F7D93">
      <w:pPr>
        <w:spacing w:line="360" w:lineRule="auto"/>
        <w:jc w:val="both"/>
        <w:rPr>
          <w:b/>
          <w:bCs/>
          <w:color w:val="000000" w:themeColor="text1"/>
          <w:sz w:val="32"/>
          <w:szCs w:val="32"/>
          <w:lang w:eastAsia="en-IN"/>
        </w:rPr>
      </w:pPr>
    </w:p>
    <w:p w14:paraId="4D81888A" w14:textId="72BEE9D2" w:rsidR="00BF4026" w:rsidRPr="006A7285" w:rsidRDefault="0038155A" w:rsidP="002D4D06">
      <w:pPr>
        <w:spacing w:line="360" w:lineRule="auto"/>
        <w:jc w:val="center"/>
        <w:rPr>
          <w:b/>
          <w:bCs/>
          <w:color w:val="000000" w:themeColor="text1"/>
          <w:sz w:val="32"/>
          <w:szCs w:val="32"/>
          <w:lang w:eastAsia="en-IN"/>
        </w:rPr>
      </w:pPr>
      <w:r>
        <w:rPr>
          <w:b/>
          <w:bCs/>
          <w:color w:val="000000" w:themeColor="text1"/>
          <w:sz w:val="32"/>
          <w:szCs w:val="32"/>
          <w:lang w:eastAsia="en-IN"/>
        </w:rPr>
        <w:br w:type="page"/>
      </w:r>
      <w:r w:rsidR="00000000" w:rsidRPr="006A7285">
        <w:rPr>
          <w:b/>
          <w:bCs/>
          <w:color w:val="000000" w:themeColor="text1"/>
          <w:sz w:val="32"/>
          <w:szCs w:val="32"/>
          <w:lang w:eastAsia="en-IN"/>
        </w:rPr>
        <w:lastRenderedPageBreak/>
        <w:t>CHAPTER 3</w:t>
      </w:r>
    </w:p>
    <w:p w14:paraId="7D600240" w14:textId="77777777" w:rsidR="00BF4026" w:rsidRPr="006A7285" w:rsidRDefault="00000000" w:rsidP="006F7D93">
      <w:pPr>
        <w:spacing w:line="360" w:lineRule="auto"/>
        <w:jc w:val="both"/>
        <w:rPr>
          <w:b/>
          <w:bCs/>
          <w:color w:val="000000" w:themeColor="text1"/>
          <w:sz w:val="32"/>
          <w:szCs w:val="32"/>
          <w:lang w:eastAsia="en-IN"/>
        </w:rPr>
      </w:pPr>
      <w:r w:rsidRPr="006A7285">
        <w:rPr>
          <w:b/>
          <w:bCs/>
          <w:color w:val="000000" w:themeColor="text1"/>
          <w:sz w:val="32"/>
          <w:szCs w:val="32"/>
          <w:lang w:eastAsia="en-IN"/>
        </w:rPr>
        <w:t xml:space="preserve">                            </w:t>
      </w:r>
      <w:r w:rsidR="005A497F" w:rsidRPr="006A7285">
        <w:rPr>
          <w:b/>
          <w:bCs/>
          <w:color w:val="000000" w:themeColor="text1"/>
          <w:sz w:val="32"/>
          <w:szCs w:val="32"/>
          <w:lang w:eastAsia="en-IN"/>
        </w:rPr>
        <w:t xml:space="preserve">      </w:t>
      </w:r>
      <w:r w:rsidRPr="006A7285">
        <w:rPr>
          <w:b/>
          <w:bCs/>
          <w:color w:val="000000" w:themeColor="text1"/>
          <w:sz w:val="32"/>
          <w:szCs w:val="32"/>
          <w:lang w:eastAsia="en-IN"/>
        </w:rPr>
        <w:t xml:space="preserve"> </w:t>
      </w:r>
      <w:r w:rsidR="005A497F" w:rsidRPr="006A7285">
        <w:rPr>
          <w:b/>
          <w:bCs/>
          <w:color w:val="000000" w:themeColor="text1"/>
          <w:sz w:val="32"/>
          <w:szCs w:val="32"/>
          <w:lang w:eastAsia="en-IN"/>
        </w:rPr>
        <w:t xml:space="preserve">Design Methodology </w:t>
      </w:r>
    </w:p>
    <w:p w14:paraId="67435592" w14:textId="77777777" w:rsidR="005A497F" w:rsidRPr="006A7285" w:rsidRDefault="005A497F" w:rsidP="006F7D93">
      <w:pPr>
        <w:spacing w:line="360" w:lineRule="auto"/>
        <w:jc w:val="both"/>
        <w:rPr>
          <w:b/>
          <w:bCs/>
          <w:color w:val="000000" w:themeColor="text1"/>
          <w:sz w:val="32"/>
          <w:szCs w:val="32"/>
          <w:lang w:eastAsia="en-IN"/>
        </w:rPr>
      </w:pPr>
    </w:p>
    <w:p w14:paraId="1D36B9DA" w14:textId="77777777" w:rsidR="00BF4026" w:rsidRPr="006A7285" w:rsidRDefault="00000000" w:rsidP="006F7D93">
      <w:pPr>
        <w:spacing w:line="360" w:lineRule="auto"/>
        <w:jc w:val="both"/>
        <w:rPr>
          <w:b/>
          <w:bCs/>
          <w:color w:val="000000" w:themeColor="text1"/>
          <w:sz w:val="28"/>
          <w:szCs w:val="28"/>
          <w:lang w:eastAsia="en-IN"/>
        </w:rPr>
      </w:pPr>
      <w:r w:rsidRPr="006A7285">
        <w:rPr>
          <w:b/>
          <w:bCs/>
          <w:color w:val="000000" w:themeColor="text1"/>
          <w:sz w:val="28"/>
          <w:szCs w:val="28"/>
          <w:lang w:eastAsia="en-IN"/>
        </w:rPr>
        <w:t xml:space="preserve">3.1. System Requirement and Specification </w:t>
      </w:r>
    </w:p>
    <w:p w14:paraId="5784A4AE" w14:textId="77777777" w:rsidR="005A497F" w:rsidRPr="006A7285" w:rsidRDefault="005A497F" w:rsidP="004B4D6D">
      <w:pPr>
        <w:spacing w:line="360" w:lineRule="auto"/>
        <w:jc w:val="both"/>
        <w:rPr>
          <w:b/>
          <w:bCs/>
          <w:color w:val="000000" w:themeColor="text1"/>
          <w:sz w:val="28"/>
          <w:szCs w:val="28"/>
          <w:lang w:eastAsia="en-IN"/>
        </w:rPr>
      </w:pPr>
    </w:p>
    <w:p w14:paraId="16AE81CD" w14:textId="77777777" w:rsidR="005A497F" w:rsidRDefault="00000000" w:rsidP="004B4D6D">
      <w:pPr>
        <w:spacing w:line="360" w:lineRule="auto"/>
        <w:jc w:val="both"/>
        <w:rPr>
          <w:color w:val="000000" w:themeColor="text1"/>
          <w:lang w:eastAsia="en-IN"/>
        </w:rPr>
      </w:pPr>
      <w:r w:rsidRPr="00DC4A9D">
        <w:rPr>
          <w:b/>
          <w:bCs/>
          <w:color w:val="000000" w:themeColor="text1"/>
          <w:lang w:eastAsia="en-IN"/>
        </w:rPr>
        <w:t xml:space="preserve"> </w:t>
      </w:r>
      <w:r w:rsidRPr="00DC4A9D">
        <w:rPr>
          <w:color w:val="000000" w:themeColor="text1"/>
          <w:lang w:eastAsia="en-IN"/>
        </w:rPr>
        <w:t xml:space="preserve">This system has the following </w:t>
      </w:r>
      <w:r w:rsidR="00700E81" w:rsidRPr="00DC4A9D">
        <w:rPr>
          <w:color w:val="000000" w:themeColor="text1"/>
          <w:lang w:eastAsia="en-IN"/>
        </w:rPr>
        <w:t>specifications: -</w:t>
      </w:r>
    </w:p>
    <w:p w14:paraId="3FB6601A" w14:textId="77777777" w:rsidR="00A834E0" w:rsidRPr="00DC4A9D" w:rsidRDefault="00A834E0" w:rsidP="004B4D6D">
      <w:pPr>
        <w:spacing w:line="360" w:lineRule="auto"/>
        <w:jc w:val="both"/>
        <w:rPr>
          <w:color w:val="000000" w:themeColor="text1"/>
          <w:lang w:eastAsia="en-IN"/>
        </w:rPr>
      </w:pPr>
    </w:p>
    <w:p w14:paraId="52919BFD" w14:textId="42BCA1F4" w:rsidR="005A497F" w:rsidRPr="00DC4A9D" w:rsidRDefault="00000000" w:rsidP="004B4D6D">
      <w:pPr>
        <w:spacing w:line="360" w:lineRule="auto"/>
        <w:jc w:val="both"/>
        <w:rPr>
          <w:color w:val="000000" w:themeColor="text1"/>
          <w:lang w:eastAsia="en-IN"/>
        </w:rPr>
      </w:pPr>
      <w:r w:rsidRPr="00DC4A9D">
        <w:rPr>
          <w:color w:val="000000" w:themeColor="text1"/>
          <w:lang w:eastAsia="en-IN"/>
        </w:rPr>
        <w:t xml:space="preserve"> Input voltage</w:t>
      </w:r>
      <w:r w:rsidR="004B4D6D">
        <w:rPr>
          <w:color w:val="000000" w:themeColor="text1"/>
          <w:lang w:eastAsia="en-IN"/>
        </w:rPr>
        <w:t xml:space="preserve">: </w:t>
      </w:r>
      <w:r w:rsidR="004917BA">
        <w:rPr>
          <w:color w:val="000000" w:themeColor="text1"/>
          <w:lang w:eastAsia="en-IN"/>
        </w:rPr>
        <w:t>9</w:t>
      </w:r>
      <w:r w:rsidR="00CF307A" w:rsidRPr="00DC4A9D">
        <w:rPr>
          <w:color w:val="000000" w:themeColor="text1"/>
          <w:lang w:eastAsia="en-IN"/>
        </w:rPr>
        <w:t xml:space="preserve">V </w:t>
      </w:r>
      <w:r w:rsidR="004917BA">
        <w:rPr>
          <w:color w:val="000000" w:themeColor="text1"/>
          <w:lang w:eastAsia="en-IN"/>
        </w:rPr>
        <w:t>0.6</w:t>
      </w:r>
      <w:r w:rsidR="00BA41C3">
        <w:rPr>
          <w:color w:val="000000" w:themeColor="text1"/>
          <w:lang w:eastAsia="en-IN"/>
        </w:rPr>
        <w:t xml:space="preserve">A </w:t>
      </w:r>
      <w:r w:rsidR="00CF307A" w:rsidRPr="00DC4A9D">
        <w:rPr>
          <w:color w:val="000000" w:themeColor="text1"/>
          <w:lang w:eastAsia="en-IN"/>
        </w:rPr>
        <w:t>DC</w:t>
      </w:r>
    </w:p>
    <w:p w14:paraId="371A0AE2" w14:textId="599DE215" w:rsidR="00DC4A9D" w:rsidRPr="00DC4A9D" w:rsidRDefault="00000000" w:rsidP="004B4D6D">
      <w:pPr>
        <w:spacing w:line="360" w:lineRule="auto"/>
        <w:jc w:val="both"/>
        <w:rPr>
          <w:color w:val="000000" w:themeColor="text1"/>
          <w:lang w:eastAsia="en-IN"/>
        </w:rPr>
      </w:pPr>
      <w:r w:rsidRPr="00DC4A9D">
        <w:rPr>
          <w:color w:val="000000" w:themeColor="text1"/>
          <w:lang w:eastAsia="en-IN"/>
        </w:rPr>
        <w:t xml:space="preserve"> Droplet Size</w:t>
      </w:r>
      <w:r w:rsidR="004B4D6D">
        <w:rPr>
          <w:color w:val="000000" w:themeColor="text1"/>
          <w:lang w:eastAsia="en-IN"/>
        </w:rPr>
        <w:t xml:space="preserve">: </w:t>
      </w:r>
      <w:r w:rsidRPr="00DC4A9D">
        <w:rPr>
          <w:color w:val="000000" w:themeColor="text1"/>
          <w:lang w:eastAsia="en-IN"/>
        </w:rPr>
        <w:t xml:space="preserve">50 </w:t>
      </w:r>
      <w:proofErr w:type="gramStart"/>
      <w:r w:rsidRPr="00DC4A9D">
        <w:rPr>
          <w:color w:val="000000" w:themeColor="text1"/>
          <w:lang w:eastAsia="en-IN"/>
        </w:rPr>
        <w:t>micron</w:t>
      </w:r>
      <w:proofErr w:type="gramEnd"/>
      <w:r w:rsidRPr="00DC4A9D">
        <w:rPr>
          <w:color w:val="000000" w:themeColor="text1"/>
          <w:lang w:eastAsia="en-IN"/>
        </w:rPr>
        <w:t xml:space="preserve"> </w:t>
      </w:r>
    </w:p>
    <w:p w14:paraId="7D204EFF" w14:textId="18F734AB" w:rsidR="00DC4A9D" w:rsidRPr="00DC4A9D" w:rsidRDefault="00000000" w:rsidP="004B4D6D">
      <w:pPr>
        <w:spacing w:line="360" w:lineRule="auto"/>
        <w:jc w:val="both"/>
        <w:rPr>
          <w:color w:val="000000" w:themeColor="text1"/>
          <w:lang w:eastAsia="en-IN"/>
        </w:rPr>
      </w:pPr>
      <w:r w:rsidRPr="00DC4A9D">
        <w:rPr>
          <w:color w:val="000000" w:themeColor="text1"/>
          <w:lang w:eastAsia="en-IN"/>
        </w:rPr>
        <w:t>Air pressure</w:t>
      </w:r>
      <w:r w:rsidR="004B4D6D">
        <w:rPr>
          <w:color w:val="000000" w:themeColor="text1"/>
          <w:lang w:eastAsia="en-IN"/>
        </w:rPr>
        <w:t>:</w:t>
      </w:r>
      <w:r w:rsidRPr="00DC4A9D">
        <w:rPr>
          <w:color w:val="000000" w:themeColor="text1"/>
          <w:lang w:eastAsia="en-IN"/>
        </w:rPr>
        <w:t xml:space="preserve"> 27/30 PSI</w:t>
      </w:r>
    </w:p>
    <w:p w14:paraId="5B83971A" w14:textId="5EAC5352" w:rsidR="00341F50" w:rsidRDefault="00000000" w:rsidP="004B4D6D">
      <w:pPr>
        <w:spacing w:line="360" w:lineRule="auto"/>
        <w:jc w:val="both"/>
        <w:rPr>
          <w:color w:val="000000" w:themeColor="text1"/>
          <w:lang w:eastAsia="en-IN"/>
        </w:rPr>
      </w:pPr>
      <w:r w:rsidRPr="00DC4A9D">
        <w:rPr>
          <w:color w:val="000000" w:themeColor="text1"/>
          <w:lang w:eastAsia="en-IN"/>
        </w:rPr>
        <w:t xml:space="preserve">Output </w:t>
      </w:r>
      <w:r w:rsidR="00DC4A9D" w:rsidRPr="00DC4A9D">
        <w:rPr>
          <w:color w:val="000000" w:themeColor="text1"/>
          <w:lang w:eastAsia="en-IN"/>
        </w:rPr>
        <w:t>Voltage</w:t>
      </w:r>
      <w:r w:rsidR="004B4D6D">
        <w:rPr>
          <w:color w:val="000000" w:themeColor="text1"/>
          <w:lang w:eastAsia="en-IN"/>
        </w:rPr>
        <w:t>:</w:t>
      </w:r>
      <w:r w:rsidR="00DC4A9D" w:rsidRPr="00DC4A9D">
        <w:rPr>
          <w:color w:val="000000" w:themeColor="text1"/>
          <w:lang w:eastAsia="en-IN"/>
        </w:rPr>
        <w:t xml:space="preserve"> 20 KV </w:t>
      </w:r>
    </w:p>
    <w:p w14:paraId="3A3615C7" w14:textId="77777777" w:rsidR="004B4D6D" w:rsidRDefault="004B4D6D" w:rsidP="004B4D6D">
      <w:pPr>
        <w:spacing w:line="360" w:lineRule="auto"/>
        <w:jc w:val="both"/>
        <w:rPr>
          <w:color w:val="000000" w:themeColor="text1"/>
          <w:lang w:eastAsia="en-IN"/>
        </w:rPr>
      </w:pPr>
    </w:p>
    <w:p w14:paraId="683E3469" w14:textId="47EE4B1C" w:rsidR="004B4D6D" w:rsidRPr="004B4D6D" w:rsidRDefault="004B4D6D" w:rsidP="004B4D6D">
      <w:pPr>
        <w:spacing w:line="360" w:lineRule="auto"/>
        <w:jc w:val="both"/>
        <w:rPr>
          <w:color w:val="000000" w:themeColor="text1"/>
          <w:lang w:eastAsia="en-IN"/>
        </w:rPr>
      </w:pPr>
      <w:r w:rsidRPr="004B4D6D">
        <w:rPr>
          <w:color w:val="000000" w:themeColor="text1"/>
          <w:lang w:eastAsia="en-IN"/>
        </w:rPr>
        <w:t>Input Source:</w:t>
      </w:r>
    </w:p>
    <w:p w14:paraId="356D8141" w14:textId="77777777" w:rsidR="004B4D6D" w:rsidRPr="004B4D6D" w:rsidRDefault="004B4D6D" w:rsidP="004B4D6D">
      <w:pPr>
        <w:spacing w:line="360" w:lineRule="auto"/>
        <w:jc w:val="both"/>
        <w:rPr>
          <w:color w:val="000000" w:themeColor="text1"/>
          <w:lang w:eastAsia="en-IN"/>
        </w:rPr>
      </w:pPr>
      <w:r w:rsidRPr="004B4D6D">
        <w:rPr>
          <w:color w:val="000000" w:themeColor="text1"/>
          <w:lang w:eastAsia="en-IN"/>
        </w:rPr>
        <w:t>Requirement: battery-operated using a lithium-ion rechargeable battery</w:t>
      </w:r>
    </w:p>
    <w:p w14:paraId="2B3AE43A" w14:textId="1E86BDE1" w:rsidR="004B4D6D" w:rsidRDefault="004B4D6D" w:rsidP="004B4D6D">
      <w:pPr>
        <w:spacing w:line="360" w:lineRule="auto"/>
        <w:jc w:val="both"/>
        <w:rPr>
          <w:color w:val="000000" w:themeColor="text1"/>
          <w:lang w:eastAsia="en-IN"/>
        </w:rPr>
      </w:pPr>
      <w:r w:rsidRPr="004B4D6D">
        <w:rPr>
          <w:color w:val="000000" w:themeColor="text1"/>
          <w:lang w:eastAsia="en-IN"/>
        </w:rPr>
        <w:t>Specification: 9V, 0.6Ah battery capacity allows for up to 4 hours of continuous use.</w:t>
      </w:r>
    </w:p>
    <w:p w14:paraId="53B9ED0E" w14:textId="77777777" w:rsidR="004B4D6D" w:rsidRPr="004B4D6D" w:rsidRDefault="004B4D6D" w:rsidP="004B4D6D">
      <w:pPr>
        <w:spacing w:line="360" w:lineRule="auto"/>
        <w:jc w:val="both"/>
        <w:rPr>
          <w:color w:val="000000" w:themeColor="text1"/>
          <w:lang w:eastAsia="en-IN"/>
        </w:rPr>
      </w:pPr>
    </w:p>
    <w:p w14:paraId="296997D8" w14:textId="068B644E" w:rsidR="004B4D6D" w:rsidRPr="004B4D6D" w:rsidRDefault="004B4D6D" w:rsidP="004B4D6D">
      <w:pPr>
        <w:spacing w:line="360" w:lineRule="auto"/>
        <w:jc w:val="both"/>
        <w:rPr>
          <w:color w:val="000000" w:themeColor="text1"/>
          <w:lang w:eastAsia="en-IN"/>
        </w:rPr>
      </w:pPr>
      <w:r w:rsidRPr="004B4D6D">
        <w:rPr>
          <w:color w:val="000000" w:themeColor="text1"/>
          <w:lang w:eastAsia="en-IN"/>
        </w:rPr>
        <w:t>Electrostatic Charging:</w:t>
      </w:r>
    </w:p>
    <w:p w14:paraId="52F2F0EA" w14:textId="77777777" w:rsidR="004B4D6D" w:rsidRPr="004B4D6D" w:rsidRDefault="004B4D6D" w:rsidP="004B4D6D">
      <w:pPr>
        <w:spacing w:line="360" w:lineRule="auto"/>
        <w:jc w:val="both"/>
        <w:rPr>
          <w:color w:val="000000" w:themeColor="text1"/>
          <w:lang w:eastAsia="en-IN"/>
        </w:rPr>
      </w:pPr>
      <w:r w:rsidRPr="004B4D6D">
        <w:rPr>
          <w:color w:val="000000" w:themeColor="text1"/>
          <w:lang w:eastAsia="en-IN"/>
        </w:rPr>
        <w:t>Requirement: Electrostatic charge production is necessary for effective droplet deposition.</w:t>
      </w:r>
    </w:p>
    <w:p w14:paraId="4D112ABB" w14:textId="77777777" w:rsidR="004B4D6D" w:rsidRDefault="004B4D6D" w:rsidP="004B4D6D">
      <w:pPr>
        <w:spacing w:line="360" w:lineRule="auto"/>
        <w:jc w:val="both"/>
        <w:rPr>
          <w:color w:val="000000" w:themeColor="text1"/>
          <w:lang w:eastAsia="en-IN"/>
        </w:rPr>
      </w:pPr>
      <w:r w:rsidRPr="004B4D6D">
        <w:rPr>
          <w:color w:val="000000" w:themeColor="text1"/>
          <w:lang w:eastAsia="en-IN"/>
        </w:rPr>
        <w:t>Specification: 20 kV of output voltage and 90% charging efficiency</w:t>
      </w:r>
    </w:p>
    <w:p w14:paraId="7E6C9303" w14:textId="77777777" w:rsidR="004B4D6D" w:rsidRPr="004B4D6D" w:rsidRDefault="004B4D6D" w:rsidP="004B4D6D">
      <w:pPr>
        <w:spacing w:line="360" w:lineRule="auto"/>
        <w:jc w:val="both"/>
        <w:rPr>
          <w:color w:val="000000" w:themeColor="text1"/>
          <w:lang w:eastAsia="en-IN"/>
        </w:rPr>
      </w:pPr>
    </w:p>
    <w:p w14:paraId="104B8714" w14:textId="2650D86C" w:rsidR="004B4D6D" w:rsidRPr="004B4D6D" w:rsidRDefault="004B4D6D" w:rsidP="004B4D6D">
      <w:pPr>
        <w:spacing w:line="360" w:lineRule="auto"/>
        <w:jc w:val="both"/>
        <w:rPr>
          <w:color w:val="000000" w:themeColor="text1"/>
          <w:lang w:eastAsia="en-IN"/>
        </w:rPr>
      </w:pPr>
      <w:r w:rsidRPr="004B4D6D">
        <w:rPr>
          <w:color w:val="000000" w:themeColor="text1"/>
          <w:lang w:eastAsia="en-IN"/>
        </w:rPr>
        <w:t>Spraying Performance:</w:t>
      </w:r>
    </w:p>
    <w:p w14:paraId="3C89B4D3" w14:textId="77777777" w:rsidR="004B4D6D" w:rsidRPr="004B4D6D" w:rsidRDefault="004B4D6D" w:rsidP="004B4D6D">
      <w:pPr>
        <w:spacing w:line="360" w:lineRule="auto"/>
        <w:jc w:val="both"/>
        <w:rPr>
          <w:color w:val="000000" w:themeColor="text1"/>
          <w:lang w:eastAsia="en-IN"/>
        </w:rPr>
      </w:pPr>
      <w:r w:rsidRPr="004B4D6D">
        <w:rPr>
          <w:color w:val="000000" w:themeColor="text1"/>
          <w:lang w:eastAsia="en-IN"/>
        </w:rPr>
        <w:t>Requirement: Equitable coverage and efficient penetration are necessary.</w:t>
      </w:r>
    </w:p>
    <w:p w14:paraId="09EAE317" w14:textId="0F4EB99E" w:rsidR="004B4D6D" w:rsidRDefault="004B4D6D" w:rsidP="004B4D6D">
      <w:pPr>
        <w:spacing w:line="360" w:lineRule="auto"/>
        <w:jc w:val="both"/>
        <w:rPr>
          <w:color w:val="000000" w:themeColor="text1"/>
          <w:lang w:eastAsia="en-IN"/>
        </w:rPr>
      </w:pPr>
      <w:r w:rsidRPr="004B4D6D">
        <w:rPr>
          <w:color w:val="000000" w:themeColor="text1"/>
          <w:lang w:eastAsia="en-IN"/>
        </w:rPr>
        <w:t>Specification:</w:t>
      </w:r>
      <w:r>
        <w:rPr>
          <w:color w:val="000000" w:themeColor="text1"/>
          <w:lang w:eastAsia="en-IN"/>
        </w:rPr>
        <w:t xml:space="preserve"> </w:t>
      </w:r>
      <w:r w:rsidRPr="004B4D6D">
        <w:rPr>
          <w:color w:val="000000" w:themeColor="text1"/>
          <w:lang w:eastAsia="en-IN"/>
        </w:rPr>
        <w:t xml:space="preserve">Distribution of droplet sizes: 50–100 microns Spray pattern: Mist or cone that can be adjusted 0.5-2 </w:t>
      </w:r>
      <w:proofErr w:type="spellStart"/>
      <w:proofErr w:type="gramStart"/>
      <w:r w:rsidRPr="004B4D6D">
        <w:rPr>
          <w:color w:val="000000" w:themeColor="text1"/>
          <w:lang w:eastAsia="en-IN"/>
        </w:rPr>
        <w:t>litres</w:t>
      </w:r>
      <w:proofErr w:type="spellEnd"/>
      <w:r w:rsidRPr="004B4D6D">
        <w:rPr>
          <w:color w:val="000000" w:themeColor="text1"/>
          <w:lang w:eastAsia="en-IN"/>
        </w:rPr>
        <w:t xml:space="preserve"> </w:t>
      </w:r>
      <w:r>
        <w:rPr>
          <w:color w:val="000000" w:themeColor="text1"/>
          <w:lang w:eastAsia="en-IN"/>
        </w:rPr>
        <w:t xml:space="preserve"> </w:t>
      </w:r>
      <w:r w:rsidRPr="004B4D6D">
        <w:rPr>
          <w:color w:val="000000" w:themeColor="text1"/>
          <w:lang w:eastAsia="en-IN"/>
        </w:rPr>
        <w:t>per</w:t>
      </w:r>
      <w:proofErr w:type="gramEnd"/>
      <w:r w:rsidRPr="004B4D6D">
        <w:rPr>
          <w:color w:val="000000" w:themeColor="text1"/>
          <w:lang w:eastAsia="en-IN"/>
        </w:rPr>
        <w:t xml:space="preserve"> minute is the flow rate.</w:t>
      </w:r>
    </w:p>
    <w:p w14:paraId="3C10D7CA" w14:textId="77777777" w:rsidR="004B4D6D" w:rsidRPr="004B4D6D" w:rsidRDefault="004B4D6D" w:rsidP="004B4D6D">
      <w:pPr>
        <w:spacing w:line="360" w:lineRule="auto"/>
        <w:jc w:val="both"/>
        <w:rPr>
          <w:color w:val="000000" w:themeColor="text1"/>
          <w:lang w:eastAsia="en-IN"/>
        </w:rPr>
      </w:pPr>
    </w:p>
    <w:p w14:paraId="643B182E" w14:textId="1BC44685" w:rsidR="004B4D6D" w:rsidRPr="004B4D6D" w:rsidRDefault="004B4D6D" w:rsidP="004B4D6D">
      <w:pPr>
        <w:spacing w:line="360" w:lineRule="auto"/>
        <w:jc w:val="both"/>
        <w:rPr>
          <w:color w:val="000000" w:themeColor="text1"/>
          <w:lang w:eastAsia="en-IN"/>
        </w:rPr>
      </w:pPr>
      <w:r w:rsidRPr="004B4D6D">
        <w:rPr>
          <w:color w:val="000000" w:themeColor="text1"/>
          <w:lang w:eastAsia="en-IN"/>
        </w:rPr>
        <w:t>Compatibility:</w:t>
      </w:r>
    </w:p>
    <w:p w14:paraId="4A1B8BE7" w14:textId="77777777" w:rsidR="004B4D6D" w:rsidRPr="004B4D6D" w:rsidRDefault="004B4D6D" w:rsidP="004B4D6D">
      <w:pPr>
        <w:spacing w:line="360" w:lineRule="auto"/>
        <w:jc w:val="both"/>
        <w:rPr>
          <w:color w:val="000000" w:themeColor="text1"/>
          <w:lang w:eastAsia="en-IN"/>
        </w:rPr>
      </w:pPr>
      <w:r w:rsidRPr="004B4D6D">
        <w:rPr>
          <w:color w:val="000000" w:themeColor="text1"/>
          <w:lang w:eastAsia="en-IN"/>
        </w:rPr>
        <w:t>Compatibility with different pesticide formulations is a requirement.</w:t>
      </w:r>
    </w:p>
    <w:p w14:paraId="5EA296F9" w14:textId="77777777" w:rsidR="004B4D6D" w:rsidRDefault="004B4D6D" w:rsidP="004B4D6D">
      <w:pPr>
        <w:spacing w:line="360" w:lineRule="auto"/>
        <w:jc w:val="both"/>
        <w:rPr>
          <w:color w:val="000000" w:themeColor="text1"/>
          <w:lang w:eastAsia="en-IN"/>
        </w:rPr>
      </w:pPr>
      <w:r w:rsidRPr="004B4D6D">
        <w:rPr>
          <w:color w:val="000000" w:themeColor="text1"/>
          <w:lang w:eastAsia="en-IN"/>
        </w:rPr>
        <w:t>Specification: Water-soluble concentrations, suspensions, and liquid formulations can all use this. Modifiable parameters for various application scenarios</w:t>
      </w:r>
    </w:p>
    <w:p w14:paraId="61F14701" w14:textId="77777777" w:rsidR="004B4D6D" w:rsidRDefault="004B4D6D" w:rsidP="006F7D93">
      <w:pPr>
        <w:spacing w:line="360" w:lineRule="auto"/>
        <w:jc w:val="both"/>
        <w:rPr>
          <w:color w:val="000000" w:themeColor="text1"/>
          <w:lang w:eastAsia="en-IN"/>
        </w:rPr>
      </w:pPr>
    </w:p>
    <w:p w14:paraId="62A5A224" w14:textId="77777777" w:rsidR="004B4D6D" w:rsidRDefault="004B4D6D" w:rsidP="006F7D93">
      <w:pPr>
        <w:spacing w:line="360" w:lineRule="auto"/>
        <w:jc w:val="both"/>
        <w:rPr>
          <w:color w:val="000000" w:themeColor="text1"/>
          <w:lang w:eastAsia="en-IN"/>
        </w:rPr>
      </w:pPr>
    </w:p>
    <w:p w14:paraId="4259FC08" w14:textId="77777777" w:rsidR="004B4D6D" w:rsidRDefault="004B4D6D" w:rsidP="006F7D93">
      <w:pPr>
        <w:spacing w:line="360" w:lineRule="auto"/>
        <w:jc w:val="both"/>
        <w:rPr>
          <w:color w:val="000000" w:themeColor="text1"/>
          <w:lang w:eastAsia="en-IN"/>
        </w:rPr>
      </w:pPr>
    </w:p>
    <w:p w14:paraId="6B5BD28D" w14:textId="3B80FE25" w:rsidR="00BF4026" w:rsidRPr="004B4D6D" w:rsidRDefault="00000000" w:rsidP="006F7D93">
      <w:pPr>
        <w:spacing w:line="360" w:lineRule="auto"/>
        <w:jc w:val="both"/>
        <w:rPr>
          <w:color w:val="000000" w:themeColor="text1"/>
          <w:lang w:eastAsia="en-IN"/>
        </w:rPr>
      </w:pPr>
      <w:r w:rsidRPr="006A7285">
        <w:rPr>
          <w:b/>
          <w:bCs/>
          <w:color w:val="000000" w:themeColor="text1"/>
          <w:sz w:val="28"/>
          <w:szCs w:val="28"/>
          <w:lang w:val="en-IN" w:eastAsia="en-IN"/>
        </w:rPr>
        <w:lastRenderedPageBreak/>
        <w:t>3.2 Block Diagram and Description</w:t>
      </w:r>
    </w:p>
    <w:p w14:paraId="3CA96A74" w14:textId="77777777" w:rsidR="003F02D8" w:rsidRPr="006A7285" w:rsidRDefault="003F02D8" w:rsidP="006F7D93">
      <w:pPr>
        <w:spacing w:line="360" w:lineRule="auto"/>
        <w:jc w:val="both"/>
        <w:rPr>
          <w:b/>
          <w:bCs/>
          <w:color w:val="000000" w:themeColor="text1"/>
          <w:sz w:val="28"/>
          <w:szCs w:val="28"/>
          <w:lang w:val="en-IN" w:eastAsia="en-IN"/>
        </w:rPr>
      </w:pPr>
    </w:p>
    <w:p w14:paraId="4A65A81A" w14:textId="77777777" w:rsidR="00A834E0" w:rsidRPr="003F02D8" w:rsidRDefault="00000000" w:rsidP="008E249C">
      <w:pPr>
        <w:spacing w:line="360" w:lineRule="auto"/>
        <w:jc w:val="both"/>
        <w:rPr>
          <w:color w:val="000000" w:themeColor="text1"/>
          <w:lang w:val="en-IN" w:eastAsia="en-IN"/>
        </w:rPr>
      </w:pPr>
      <w:r w:rsidRPr="003F02D8">
        <w:rPr>
          <w:color w:val="000000" w:themeColor="text1"/>
          <w:lang w:val="en-IN" w:eastAsia="en-IN"/>
        </w:rPr>
        <w:t xml:space="preserve"> </w:t>
      </w:r>
      <w:r w:rsidR="003F02D8" w:rsidRPr="003F02D8">
        <w:rPr>
          <w:color w:val="000000" w:themeColor="text1"/>
          <w:lang w:val="en-IN" w:eastAsia="en-IN"/>
        </w:rPr>
        <w:t xml:space="preserve">This </w:t>
      </w:r>
      <w:r w:rsidR="003F02D8">
        <w:rPr>
          <w:color w:val="000000" w:themeColor="text1"/>
          <w:lang w:val="en-IN" w:eastAsia="en-IN"/>
        </w:rPr>
        <w:t xml:space="preserve">Block diagram explains the working flow of “Electrostatic spraying system”. As shown in block diagram air compressor is used to compress the </w:t>
      </w:r>
      <w:proofErr w:type="gramStart"/>
      <w:r w:rsidR="003F02D8">
        <w:rPr>
          <w:color w:val="000000" w:themeColor="text1"/>
          <w:lang w:val="en-IN" w:eastAsia="en-IN"/>
        </w:rPr>
        <w:t>air ,</w:t>
      </w:r>
      <w:proofErr w:type="gramEnd"/>
      <w:r w:rsidR="003F02D8">
        <w:rPr>
          <w:color w:val="000000" w:themeColor="text1"/>
          <w:lang w:val="en-IN" w:eastAsia="en-IN"/>
        </w:rPr>
        <w:t xml:space="preserve"> creating high pressure of 30 psi and provide it to pesticide. The main part of this system is Electrostatic </w:t>
      </w:r>
      <w:proofErr w:type="gramStart"/>
      <w:r w:rsidR="003F02D8">
        <w:rPr>
          <w:color w:val="000000" w:themeColor="text1"/>
          <w:lang w:val="en-IN" w:eastAsia="en-IN"/>
        </w:rPr>
        <w:t>supply ,</w:t>
      </w:r>
      <w:proofErr w:type="gramEnd"/>
      <w:r w:rsidR="003F02D8">
        <w:rPr>
          <w:color w:val="000000" w:themeColor="text1"/>
          <w:lang w:val="en-IN" w:eastAsia="en-IN"/>
        </w:rPr>
        <w:t xml:space="preserve"> it is powered by the 12 v DC supply which is stepped up and multiplied to higher voltage . The </w:t>
      </w:r>
      <w:proofErr w:type="gramStart"/>
      <w:r w:rsidR="003F02D8">
        <w:rPr>
          <w:color w:val="000000" w:themeColor="text1"/>
          <w:lang w:val="en-IN" w:eastAsia="en-IN"/>
        </w:rPr>
        <w:t>step up</w:t>
      </w:r>
      <w:proofErr w:type="gramEnd"/>
      <w:r w:rsidR="003F02D8">
        <w:rPr>
          <w:color w:val="000000" w:themeColor="text1"/>
          <w:lang w:val="en-IN" w:eastAsia="en-IN"/>
        </w:rPr>
        <w:t xml:space="preserve"> transformer and voltage multiplier forms a circuit which the gives the high output voltage to the nozzle and then to the liquid droplets.</w:t>
      </w:r>
    </w:p>
    <w:p w14:paraId="38EEBD9F" w14:textId="77777777" w:rsidR="00BF4026" w:rsidRPr="006A7285" w:rsidRDefault="00BF4026" w:rsidP="006F7D93">
      <w:pPr>
        <w:spacing w:line="360" w:lineRule="auto"/>
        <w:jc w:val="both"/>
        <w:rPr>
          <w:color w:val="000000" w:themeColor="text1"/>
          <w:lang w:val="en-IN" w:eastAsia="en-IN"/>
        </w:rPr>
      </w:pPr>
    </w:p>
    <w:p w14:paraId="39ED3DE0" w14:textId="77777777" w:rsidR="003F02D8" w:rsidRDefault="00000000" w:rsidP="003F02D8">
      <w:pPr>
        <w:spacing w:line="360" w:lineRule="auto"/>
        <w:jc w:val="center"/>
        <w:rPr>
          <w:b/>
          <w:bCs/>
          <w:color w:val="000000" w:themeColor="text1"/>
          <w:sz w:val="28"/>
          <w:szCs w:val="28"/>
          <w:lang w:eastAsia="en-IN"/>
        </w:rPr>
      </w:pPr>
      <w:r>
        <w:rPr>
          <w:b/>
          <w:bCs/>
          <w:noProof/>
          <w:color w:val="000000" w:themeColor="text1"/>
          <w:sz w:val="28"/>
          <w:szCs w:val="28"/>
        </w:rPr>
        <w:drawing>
          <wp:inline distT="0" distB="0" distL="0" distR="0" wp14:anchorId="78B8CD64" wp14:editId="64AC76E1">
            <wp:extent cx="6220289" cy="5052950"/>
            <wp:effectExtent l="0" t="0" r="9525" b="0"/>
            <wp:docPr id="209769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96881" name="Picture 2097696881"/>
                    <pic:cNvPicPr/>
                  </pic:nvPicPr>
                  <pic:blipFill>
                    <a:blip r:embed="rId9" cstate="print">
                      <a:extLst>
                        <a:ext uri="{28A0092B-C50C-407E-A947-70E740481C1C}">
                          <a14:useLocalDpi xmlns:a14="http://schemas.microsoft.com/office/drawing/2010/main" val="0"/>
                        </a:ext>
                      </a:extLst>
                    </a:blip>
                    <a:srcRect l="5490" t="14920" r="8949" b="13962"/>
                    <a:stretch>
                      <a:fillRect/>
                    </a:stretch>
                  </pic:blipFill>
                  <pic:spPr bwMode="auto">
                    <a:xfrm>
                      <a:off x="0" y="0"/>
                      <a:ext cx="6280275" cy="5101679"/>
                    </a:xfrm>
                    <a:prstGeom prst="rect">
                      <a:avLst/>
                    </a:prstGeom>
                    <a:ln>
                      <a:noFill/>
                    </a:ln>
                    <a:extLst>
                      <a:ext uri="{53640926-AAD7-44D8-BBD7-CCE9431645EC}">
                        <a14:shadowObscured xmlns:a14="http://schemas.microsoft.com/office/drawing/2010/main"/>
                      </a:ext>
                    </a:extLst>
                  </pic:spPr>
                </pic:pic>
              </a:graphicData>
            </a:graphic>
          </wp:inline>
        </w:drawing>
      </w:r>
    </w:p>
    <w:p w14:paraId="5D6B8E4B" w14:textId="77777777" w:rsidR="003F02D8" w:rsidRPr="006A7285" w:rsidRDefault="003F02D8" w:rsidP="003F02D8">
      <w:pPr>
        <w:spacing w:line="360" w:lineRule="auto"/>
        <w:jc w:val="center"/>
        <w:rPr>
          <w:b/>
          <w:bCs/>
          <w:color w:val="000000" w:themeColor="text1"/>
          <w:sz w:val="28"/>
          <w:szCs w:val="28"/>
          <w:lang w:eastAsia="en-IN"/>
        </w:rPr>
      </w:pPr>
    </w:p>
    <w:p w14:paraId="023EBDE0" w14:textId="77777777" w:rsidR="003F02D8" w:rsidRDefault="00000000" w:rsidP="006F7D93">
      <w:pPr>
        <w:spacing w:line="360" w:lineRule="auto"/>
        <w:jc w:val="both"/>
        <w:rPr>
          <w:color w:val="000000" w:themeColor="text1"/>
          <w:lang w:eastAsia="en-IN"/>
        </w:rPr>
      </w:pPr>
      <w:r w:rsidRPr="006A7285">
        <w:rPr>
          <w:color w:val="000000" w:themeColor="text1"/>
          <w:lang w:eastAsia="en-IN"/>
        </w:rPr>
        <w:t xml:space="preserve">                    </w:t>
      </w:r>
    </w:p>
    <w:p w14:paraId="3C06D9B2" w14:textId="77777777" w:rsidR="000F487C" w:rsidRPr="00D14099" w:rsidRDefault="00000000" w:rsidP="007D6FE0">
      <w:pPr>
        <w:spacing w:line="360" w:lineRule="auto"/>
        <w:jc w:val="center"/>
        <w:rPr>
          <w:color w:val="000000" w:themeColor="text1"/>
          <w:sz w:val="28"/>
          <w:szCs w:val="28"/>
          <w:lang w:eastAsia="en-IN"/>
        </w:rPr>
      </w:pPr>
      <w:r w:rsidRPr="00D14099">
        <w:rPr>
          <w:color w:val="000000" w:themeColor="text1"/>
          <w:sz w:val="28"/>
          <w:szCs w:val="28"/>
          <w:lang w:eastAsia="en-IN"/>
        </w:rPr>
        <w:t>Fig</w:t>
      </w:r>
      <w:r w:rsidR="003F02D8" w:rsidRPr="00D14099">
        <w:rPr>
          <w:color w:val="000000" w:themeColor="text1"/>
          <w:sz w:val="28"/>
          <w:szCs w:val="28"/>
          <w:lang w:eastAsia="en-IN"/>
        </w:rPr>
        <w:t>.</w:t>
      </w:r>
      <w:r w:rsidRPr="00D14099">
        <w:rPr>
          <w:color w:val="000000" w:themeColor="text1"/>
          <w:sz w:val="28"/>
          <w:szCs w:val="28"/>
          <w:lang w:eastAsia="en-IN"/>
        </w:rPr>
        <w:t xml:space="preserve"> </w:t>
      </w:r>
      <w:proofErr w:type="gramStart"/>
      <w:r w:rsidRPr="00D14099">
        <w:rPr>
          <w:color w:val="000000" w:themeColor="text1"/>
          <w:sz w:val="28"/>
          <w:szCs w:val="28"/>
          <w:lang w:eastAsia="en-IN"/>
        </w:rPr>
        <w:t>3.</w:t>
      </w:r>
      <w:r w:rsidR="00E42ABE" w:rsidRPr="00D14099">
        <w:rPr>
          <w:color w:val="000000" w:themeColor="text1"/>
          <w:sz w:val="28"/>
          <w:szCs w:val="28"/>
          <w:lang w:eastAsia="en-IN"/>
        </w:rPr>
        <w:t xml:space="preserve">1 </w:t>
      </w:r>
      <w:r w:rsidRPr="00D14099">
        <w:rPr>
          <w:color w:val="000000" w:themeColor="text1"/>
          <w:sz w:val="28"/>
          <w:szCs w:val="28"/>
          <w:lang w:eastAsia="en-IN"/>
        </w:rPr>
        <w:t>:</w:t>
      </w:r>
      <w:proofErr w:type="gramEnd"/>
      <w:r w:rsidRPr="00D14099">
        <w:rPr>
          <w:color w:val="000000" w:themeColor="text1"/>
          <w:sz w:val="28"/>
          <w:szCs w:val="28"/>
          <w:lang w:eastAsia="en-IN"/>
        </w:rPr>
        <w:t xml:space="preserve"> Block Diagram of Electrostatic Spraying </w:t>
      </w:r>
      <w:r w:rsidR="00700E81" w:rsidRPr="00D14099">
        <w:rPr>
          <w:color w:val="000000" w:themeColor="text1"/>
          <w:sz w:val="28"/>
          <w:szCs w:val="28"/>
          <w:lang w:eastAsia="en-IN"/>
        </w:rPr>
        <w:t>System</w:t>
      </w:r>
    </w:p>
    <w:p w14:paraId="6DDA58A8" w14:textId="77777777" w:rsidR="003F02D8" w:rsidRDefault="003F02D8" w:rsidP="000F487C">
      <w:pPr>
        <w:tabs>
          <w:tab w:val="left" w:pos="2599"/>
        </w:tabs>
        <w:spacing w:line="276" w:lineRule="auto"/>
        <w:rPr>
          <w:color w:val="000000" w:themeColor="text1"/>
          <w:lang w:eastAsia="en-IN"/>
        </w:rPr>
      </w:pPr>
    </w:p>
    <w:p w14:paraId="6C881173" w14:textId="77777777" w:rsidR="00AB13A3" w:rsidRDefault="00AB13A3" w:rsidP="000F487C">
      <w:pPr>
        <w:tabs>
          <w:tab w:val="left" w:pos="2599"/>
        </w:tabs>
        <w:spacing w:line="276" w:lineRule="auto"/>
        <w:rPr>
          <w:color w:val="000000" w:themeColor="text1"/>
          <w:lang w:eastAsia="en-IN"/>
        </w:rPr>
      </w:pPr>
    </w:p>
    <w:p w14:paraId="3B1262B0" w14:textId="77777777" w:rsidR="00AB13A3" w:rsidRDefault="00AB13A3" w:rsidP="000F487C">
      <w:pPr>
        <w:tabs>
          <w:tab w:val="left" w:pos="2599"/>
        </w:tabs>
        <w:spacing w:line="276" w:lineRule="auto"/>
        <w:rPr>
          <w:b/>
          <w:bCs/>
          <w:lang w:eastAsia="en-IN"/>
        </w:rPr>
      </w:pPr>
    </w:p>
    <w:p w14:paraId="4B60C1CB" w14:textId="0D93A21C" w:rsidR="000F487C" w:rsidRPr="007D34EF" w:rsidRDefault="00000000" w:rsidP="008E249C">
      <w:pPr>
        <w:tabs>
          <w:tab w:val="left" w:pos="2599"/>
        </w:tabs>
        <w:spacing w:line="480" w:lineRule="auto"/>
        <w:rPr>
          <w:b/>
          <w:bCs/>
          <w:lang w:eastAsia="en-IN"/>
        </w:rPr>
      </w:pPr>
      <w:r>
        <w:rPr>
          <w:b/>
          <w:bCs/>
          <w:lang w:eastAsia="en-IN"/>
        </w:rPr>
        <w:t>3.2</w:t>
      </w:r>
      <w:r w:rsidR="00311073">
        <w:rPr>
          <w:b/>
          <w:bCs/>
          <w:lang w:eastAsia="en-IN"/>
        </w:rPr>
        <w:t>.</w:t>
      </w:r>
      <w:proofErr w:type="gramStart"/>
      <w:r>
        <w:rPr>
          <w:b/>
          <w:bCs/>
          <w:lang w:eastAsia="en-IN"/>
        </w:rPr>
        <w:t>1.</w:t>
      </w:r>
      <w:r w:rsidRPr="007D34EF">
        <w:rPr>
          <w:b/>
          <w:bCs/>
          <w:lang w:eastAsia="en-IN"/>
        </w:rPr>
        <w:t>Pesticide</w:t>
      </w:r>
      <w:proofErr w:type="gramEnd"/>
      <w:r w:rsidRPr="007D34EF">
        <w:rPr>
          <w:b/>
          <w:bCs/>
          <w:lang w:eastAsia="en-IN"/>
        </w:rPr>
        <w:t xml:space="preserve"> tank :</w:t>
      </w:r>
    </w:p>
    <w:p w14:paraId="59F76A00" w14:textId="77777777" w:rsidR="000F487C" w:rsidRPr="007D34EF" w:rsidRDefault="00000000" w:rsidP="008E249C">
      <w:pPr>
        <w:tabs>
          <w:tab w:val="left" w:pos="2599"/>
        </w:tabs>
        <w:spacing w:line="480" w:lineRule="auto"/>
        <w:jc w:val="both"/>
        <w:rPr>
          <w:lang w:eastAsia="en-IN"/>
        </w:rPr>
      </w:pPr>
      <w:r w:rsidRPr="007D34EF">
        <w:rPr>
          <w:lang w:eastAsia="en-IN"/>
        </w:rPr>
        <w:t xml:space="preserve">The pesticide solution that will be sprayed is kept in the pesticide tank. </w:t>
      </w:r>
      <w:r w:rsidR="003F02D8">
        <w:rPr>
          <w:lang w:eastAsia="en-IN"/>
        </w:rPr>
        <w:t xml:space="preserve">The capacity of pesticide tank may </w:t>
      </w:r>
      <w:proofErr w:type="gramStart"/>
      <w:r w:rsidR="003F02D8">
        <w:rPr>
          <w:lang w:eastAsia="en-IN"/>
        </w:rPr>
        <w:t>vary ,</w:t>
      </w:r>
      <w:proofErr w:type="gramEnd"/>
      <w:r w:rsidR="003F02D8">
        <w:rPr>
          <w:lang w:eastAsia="en-IN"/>
        </w:rPr>
        <w:t xml:space="preserve"> but in this project </w:t>
      </w:r>
      <w:r w:rsidR="00D97559">
        <w:rPr>
          <w:lang w:eastAsia="en-IN"/>
        </w:rPr>
        <w:t xml:space="preserve">, </w:t>
      </w:r>
      <w:r w:rsidR="003F02D8">
        <w:rPr>
          <w:lang w:eastAsia="en-IN"/>
        </w:rPr>
        <w:t>tank of 5 liter capacity is used.</w:t>
      </w:r>
    </w:p>
    <w:p w14:paraId="03AA795D" w14:textId="77777777" w:rsidR="000F487C" w:rsidRPr="007D34EF" w:rsidRDefault="000F487C" w:rsidP="008E249C">
      <w:pPr>
        <w:tabs>
          <w:tab w:val="left" w:pos="2599"/>
        </w:tabs>
        <w:spacing w:line="480" w:lineRule="auto"/>
        <w:jc w:val="both"/>
        <w:rPr>
          <w:lang w:eastAsia="en-IN"/>
        </w:rPr>
      </w:pPr>
    </w:p>
    <w:p w14:paraId="3DFEA5D3" w14:textId="77777777" w:rsidR="000F487C" w:rsidRPr="007D34EF" w:rsidRDefault="00000000" w:rsidP="008E249C">
      <w:pPr>
        <w:tabs>
          <w:tab w:val="left" w:pos="2599"/>
        </w:tabs>
        <w:spacing w:line="480" w:lineRule="auto"/>
        <w:jc w:val="both"/>
        <w:rPr>
          <w:b/>
          <w:bCs/>
          <w:lang w:eastAsia="en-IN"/>
        </w:rPr>
      </w:pPr>
      <w:r>
        <w:rPr>
          <w:b/>
          <w:bCs/>
          <w:lang w:eastAsia="en-IN"/>
        </w:rPr>
        <w:t>3.2.</w:t>
      </w:r>
      <w:proofErr w:type="gramStart"/>
      <w:r>
        <w:rPr>
          <w:b/>
          <w:bCs/>
          <w:lang w:eastAsia="en-IN"/>
        </w:rPr>
        <w:t>2.</w:t>
      </w:r>
      <w:r w:rsidR="007D6FE0">
        <w:rPr>
          <w:b/>
          <w:bCs/>
          <w:lang w:eastAsia="en-IN"/>
        </w:rPr>
        <w:t>Air</w:t>
      </w:r>
      <w:proofErr w:type="gramEnd"/>
      <w:r w:rsidR="007D6FE0">
        <w:rPr>
          <w:b/>
          <w:bCs/>
          <w:lang w:eastAsia="en-IN"/>
        </w:rPr>
        <w:t xml:space="preserve"> Compressor</w:t>
      </w:r>
      <w:r w:rsidRPr="007D34EF">
        <w:rPr>
          <w:b/>
          <w:bCs/>
          <w:lang w:eastAsia="en-IN"/>
        </w:rPr>
        <w:t xml:space="preserve"> :</w:t>
      </w:r>
    </w:p>
    <w:p w14:paraId="6D2C5C9A" w14:textId="77777777" w:rsidR="000F487C" w:rsidRPr="007D34EF" w:rsidRDefault="00000000" w:rsidP="008E249C">
      <w:pPr>
        <w:tabs>
          <w:tab w:val="left" w:pos="2599"/>
        </w:tabs>
        <w:spacing w:line="480" w:lineRule="auto"/>
        <w:jc w:val="both"/>
        <w:rPr>
          <w:lang w:eastAsia="en-IN"/>
        </w:rPr>
      </w:pPr>
      <w:r w:rsidRPr="007D34EF">
        <w:rPr>
          <w:lang w:eastAsia="en-IN"/>
        </w:rPr>
        <w:t xml:space="preserve">In order to provide the required flow and pressure for the spraying operation, the pump </w:t>
      </w:r>
      <w:r w:rsidR="003F02D8" w:rsidRPr="007D34EF">
        <w:rPr>
          <w:lang w:eastAsia="en-IN"/>
        </w:rPr>
        <w:t>pressurizes</w:t>
      </w:r>
      <w:r w:rsidRPr="007D34EF">
        <w:rPr>
          <w:lang w:eastAsia="en-IN"/>
        </w:rPr>
        <w:t xml:space="preserve"> the pesticide solution.</w:t>
      </w:r>
      <w:r w:rsidR="003F02D8">
        <w:rPr>
          <w:lang w:eastAsia="en-IN"/>
        </w:rPr>
        <w:t xml:space="preserve"> The pump provides the output of about 30 psi to the system </w:t>
      </w:r>
      <w:r w:rsidR="007D6FE0">
        <w:rPr>
          <w:lang w:eastAsia="en-IN"/>
        </w:rPr>
        <w:t>which creates the required pressure in liquid.</w:t>
      </w:r>
    </w:p>
    <w:p w14:paraId="59E96EB0" w14:textId="77777777" w:rsidR="000F487C" w:rsidRPr="007D34EF" w:rsidRDefault="000F487C" w:rsidP="008E249C">
      <w:pPr>
        <w:tabs>
          <w:tab w:val="left" w:pos="2599"/>
        </w:tabs>
        <w:spacing w:line="480" w:lineRule="auto"/>
        <w:jc w:val="both"/>
        <w:rPr>
          <w:lang w:eastAsia="en-IN"/>
        </w:rPr>
      </w:pPr>
    </w:p>
    <w:p w14:paraId="6B4841C2" w14:textId="77777777" w:rsidR="000F487C" w:rsidRPr="007D34EF" w:rsidRDefault="00000000" w:rsidP="008E249C">
      <w:pPr>
        <w:tabs>
          <w:tab w:val="left" w:pos="2599"/>
        </w:tabs>
        <w:spacing w:line="480" w:lineRule="auto"/>
        <w:jc w:val="both"/>
        <w:rPr>
          <w:b/>
          <w:bCs/>
          <w:lang w:eastAsia="en-IN"/>
        </w:rPr>
      </w:pPr>
      <w:r>
        <w:rPr>
          <w:b/>
          <w:bCs/>
          <w:lang w:eastAsia="en-IN"/>
        </w:rPr>
        <w:t>3.3.</w:t>
      </w:r>
      <w:proofErr w:type="gramStart"/>
      <w:r w:rsidR="007D6FE0">
        <w:rPr>
          <w:b/>
          <w:bCs/>
          <w:lang w:eastAsia="en-IN"/>
        </w:rPr>
        <w:t>3.</w:t>
      </w:r>
      <w:r w:rsidRPr="007D34EF">
        <w:rPr>
          <w:b/>
          <w:bCs/>
          <w:lang w:eastAsia="en-IN"/>
        </w:rPr>
        <w:t>Electrostatic</w:t>
      </w:r>
      <w:proofErr w:type="gramEnd"/>
      <w:r w:rsidRPr="007D34EF">
        <w:rPr>
          <w:b/>
          <w:bCs/>
          <w:lang w:eastAsia="en-IN"/>
        </w:rPr>
        <w:t xml:space="preserve"> Charging System:</w:t>
      </w:r>
    </w:p>
    <w:p w14:paraId="4E0F97ED" w14:textId="77777777" w:rsidR="000F487C" w:rsidRPr="007D34EF" w:rsidRDefault="00000000" w:rsidP="008E249C">
      <w:pPr>
        <w:tabs>
          <w:tab w:val="left" w:pos="2599"/>
        </w:tabs>
        <w:spacing w:line="480" w:lineRule="auto"/>
        <w:jc w:val="both"/>
        <w:rPr>
          <w:lang w:eastAsia="en-IN"/>
        </w:rPr>
      </w:pPr>
      <w:r w:rsidRPr="007D34EF">
        <w:rPr>
          <w:lang w:eastAsia="en-IN"/>
        </w:rPr>
        <w:t>The</w:t>
      </w:r>
      <w:r w:rsidR="007D6FE0">
        <w:rPr>
          <w:lang w:eastAsia="en-IN"/>
        </w:rPr>
        <w:t xml:space="preserve"> system </w:t>
      </w:r>
      <w:r w:rsidRPr="007D34EF">
        <w:rPr>
          <w:lang w:eastAsia="en-IN"/>
        </w:rPr>
        <w:t>that gives pesticide droplets an elec</w:t>
      </w:r>
      <w:r w:rsidR="007D6FE0">
        <w:rPr>
          <w:lang w:eastAsia="en-IN"/>
        </w:rPr>
        <w:t>trostatic</w:t>
      </w:r>
      <w:r w:rsidRPr="007D34EF">
        <w:rPr>
          <w:lang w:eastAsia="en-IN"/>
        </w:rPr>
        <w:t xml:space="preserve"> charge as they exit the nozzles is the core of the electrostatic spraying system. It is made up of multiple parts:</w:t>
      </w:r>
    </w:p>
    <w:p w14:paraId="47444107" w14:textId="77777777" w:rsidR="007D6FE0" w:rsidRDefault="00000000" w:rsidP="008E249C">
      <w:pPr>
        <w:tabs>
          <w:tab w:val="left" w:pos="2599"/>
        </w:tabs>
        <w:spacing w:line="480" w:lineRule="auto"/>
        <w:jc w:val="both"/>
        <w:rPr>
          <w:lang w:eastAsia="en-IN"/>
        </w:rPr>
      </w:pPr>
      <w:r w:rsidRPr="007D34EF">
        <w:rPr>
          <w:lang w:eastAsia="en-IN"/>
        </w:rPr>
        <w:t>Power Supply</w:t>
      </w:r>
    </w:p>
    <w:p w14:paraId="207F92E5" w14:textId="77777777" w:rsidR="007D6FE0" w:rsidRPr="007D34EF" w:rsidRDefault="00000000" w:rsidP="008E249C">
      <w:pPr>
        <w:tabs>
          <w:tab w:val="left" w:pos="2599"/>
        </w:tabs>
        <w:spacing w:line="480" w:lineRule="auto"/>
        <w:jc w:val="both"/>
        <w:rPr>
          <w:lang w:eastAsia="en-IN"/>
        </w:rPr>
      </w:pPr>
      <w:r>
        <w:rPr>
          <w:lang w:eastAsia="en-IN"/>
        </w:rPr>
        <w:t>The DC voltage of 12 V is provided to the system using battery</w:t>
      </w:r>
    </w:p>
    <w:p w14:paraId="59331D80" w14:textId="77777777" w:rsidR="007D6FE0" w:rsidRDefault="00000000" w:rsidP="008E249C">
      <w:pPr>
        <w:tabs>
          <w:tab w:val="left" w:pos="2599"/>
        </w:tabs>
        <w:spacing w:line="480" w:lineRule="auto"/>
        <w:jc w:val="both"/>
        <w:rPr>
          <w:lang w:eastAsia="en-IN"/>
        </w:rPr>
      </w:pPr>
      <w:r>
        <w:rPr>
          <w:lang w:eastAsia="en-IN"/>
        </w:rPr>
        <w:t>Step up transformer</w:t>
      </w:r>
    </w:p>
    <w:p w14:paraId="18FFAE30" w14:textId="77777777" w:rsidR="007D6FE0" w:rsidRDefault="00000000" w:rsidP="008E249C">
      <w:pPr>
        <w:tabs>
          <w:tab w:val="left" w:pos="2599"/>
        </w:tabs>
        <w:spacing w:line="480" w:lineRule="auto"/>
        <w:jc w:val="both"/>
        <w:rPr>
          <w:lang w:eastAsia="en-IN"/>
        </w:rPr>
      </w:pPr>
      <w:r>
        <w:rPr>
          <w:lang w:eastAsia="en-IN"/>
        </w:rPr>
        <w:t>The 12V input DC is stepped up using the transformer. The DC supply is converted to pulsating DC and then stepped up to 20KV.</w:t>
      </w:r>
    </w:p>
    <w:p w14:paraId="23CA367D" w14:textId="77777777" w:rsidR="007D6FE0" w:rsidRDefault="00000000" w:rsidP="008E249C">
      <w:pPr>
        <w:tabs>
          <w:tab w:val="left" w:pos="2599"/>
        </w:tabs>
        <w:spacing w:line="480" w:lineRule="auto"/>
        <w:jc w:val="both"/>
        <w:rPr>
          <w:lang w:eastAsia="en-IN"/>
        </w:rPr>
      </w:pPr>
      <w:r>
        <w:rPr>
          <w:lang w:eastAsia="en-IN"/>
        </w:rPr>
        <w:t>Voltage multiplier</w:t>
      </w:r>
    </w:p>
    <w:p w14:paraId="1F992517" w14:textId="77777777" w:rsidR="000F487C" w:rsidRDefault="00000000" w:rsidP="008E249C">
      <w:pPr>
        <w:tabs>
          <w:tab w:val="left" w:pos="2599"/>
        </w:tabs>
        <w:spacing w:line="480" w:lineRule="auto"/>
        <w:jc w:val="both"/>
        <w:rPr>
          <w:lang w:eastAsia="en-IN"/>
        </w:rPr>
      </w:pPr>
      <w:r>
        <w:rPr>
          <w:lang w:eastAsia="en-IN"/>
        </w:rPr>
        <w:t xml:space="preserve">It is a capacitor and diode circuit. The capacitor and diodes are connected in series such that at each capacitor diode pair acts as a voltage doubler. Such </w:t>
      </w:r>
      <w:proofErr w:type="gramStart"/>
      <w:r>
        <w:rPr>
          <w:lang w:eastAsia="en-IN"/>
        </w:rPr>
        <w:t>3 stage</w:t>
      </w:r>
      <w:proofErr w:type="gramEnd"/>
      <w:r>
        <w:rPr>
          <w:lang w:eastAsia="en-IN"/>
        </w:rPr>
        <w:t xml:space="preserve"> multiplier is used.</w:t>
      </w:r>
    </w:p>
    <w:p w14:paraId="5130A85D" w14:textId="77777777" w:rsidR="007D6FE0" w:rsidRPr="007D34EF" w:rsidRDefault="007D6FE0" w:rsidP="008E249C">
      <w:pPr>
        <w:tabs>
          <w:tab w:val="left" w:pos="2599"/>
        </w:tabs>
        <w:spacing w:line="480" w:lineRule="auto"/>
        <w:jc w:val="both"/>
        <w:rPr>
          <w:lang w:eastAsia="en-IN"/>
        </w:rPr>
      </w:pPr>
    </w:p>
    <w:p w14:paraId="52B7DCCA" w14:textId="77777777" w:rsidR="000F487C" w:rsidRPr="007D34EF" w:rsidRDefault="00000000" w:rsidP="008E249C">
      <w:pPr>
        <w:tabs>
          <w:tab w:val="left" w:pos="2599"/>
        </w:tabs>
        <w:spacing w:line="480" w:lineRule="auto"/>
        <w:jc w:val="both"/>
        <w:rPr>
          <w:b/>
          <w:bCs/>
          <w:lang w:eastAsia="en-IN"/>
        </w:rPr>
      </w:pPr>
      <w:r>
        <w:rPr>
          <w:b/>
          <w:bCs/>
          <w:lang w:eastAsia="en-IN"/>
        </w:rPr>
        <w:t xml:space="preserve">3.2.4. </w:t>
      </w:r>
      <w:proofErr w:type="gramStart"/>
      <w:r w:rsidR="00997988" w:rsidRPr="007D34EF">
        <w:rPr>
          <w:b/>
          <w:bCs/>
          <w:lang w:eastAsia="en-IN"/>
        </w:rPr>
        <w:t>Nozzles</w:t>
      </w:r>
      <w:r w:rsidRPr="007D34EF">
        <w:rPr>
          <w:b/>
          <w:bCs/>
          <w:lang w:eastAsia="en-IN"/>
        </w:rPr>
        <w:t xml:space="preserve"> :</w:t>
      </w:r>
      <w:proofErr w:type="gramEnd"/>
    </w:p>
    <w:p w14:paraId="729E0586" w14:textId="77777777" w:rsidR="000F487C" w:rsidRDefault="00000000" w:rsidP="008E249C">
      <w:pPr>
        <w:tabs>
          <w:tab w:val="left" w:pos="2599"/>
        </w:tabs>
        <w:spacing w:line="480" w:lineRule="auto"/>
        <w:jc w:val="both"/>
        <w:rPr>
          <w:lang w:eastAsia="en-IN"/>
        </w:rPr>
      </w:pPr>
      <w:r w:rsidRPr="007D34EF">
        <w:rPr>
          <w:lang w:eastAsia="en-IN"/>
        </w:rPr>
        <w:t xml:space="preserve">The charged pesticide droplets must be sprayed uniformly and under control by the nozzles. </w:t>
      </w:r>
    </w:p>
    <w:p w14:paraId="3346E535" w14:textId="77777777" w:rsidR="007D6FE0" w:rsidRDefault="00000000" w:rsidP="008E249C">
      <w:pPr>
        <w:tabs>
          <w:tab w:val="left" w:pos="2599"/>
        </w:tabs>
        <w:spacing w:line="480" w:lineRule="auto"/>
        <w:jc w:val="both"/>
        <w:rPr>
          <w:lang w:eastAsia="en-IN"/>
        </w:rPr>
      </w:pPr>
      <w:r>
        <w:rPr>
          <w:lang w:eastAsia="en-IN"/>
        </w:rPr>
        <w:t xml:space="preserve">The air-based nozzle is used in the </w:t>
      </w:r>
      <w:proofErr w:type="gramStart"/>
      <w:r>
        <w:rPr>
          <w:lang w:eastAsia="en-IN"/>
        </w:rPr>
        <w:t>system .</w:t>
      </w:r>
      <w:proofErr w:type="gramEnd"/>
    </w:p>
    <w:p w14:paraId="41D40216" w14:textId="77777777" w:rsidR="008E249C" w:rsidRDefault="008E249C" w:rsidP="00034770">
      <w:pPr>
        <w:spacing w:line="360" w:lineRule="auto"/>
        <w:jc w:val="both"/>
        <w:rPr>
          <w:lang w:eastAsia="en-IN"/>
        </w:rPr>
      </w:pPr>
    </w:p>
    <w:p w14:paraId="7D60EC0B" w14:textId="77777777" w:rsidR="00050E0E" w:rsidRDefault="00000000" w:rsidP="00034770">
      <w:pPr>
        <w:spacing w:line="360" w:lineRule="auto"/>
        <w:jc w:val="both"/>
        <w:rPr>
          <w:b/>
          <w:bCs/>
          <w:color w:val="000000" w:themeColor="text1"/>
          <w:sz w:val="28"/>
          <w:szCs w:val="28"/>
          <w:lang w:eastAsia="en-IN"/>
        </w:rPr>
      </w:pPr>
      <w:r w:rsidRPr="006A7285">
        <w:rPr>
          <w:b/>
          <w:bCs/>
          <w:color w:val="000000" w:themeColor="text1"/>
          <w:sz w:val="28"/>
          <w:szCs w:val="28"/>
          <w:lang w:eastAsia="en-IN"/>
        </w:rPr>
        <w:lastRenderedPageBreak/>
        <w:t xml:space="preserve">3.3 Hardware Design </w:t>
      </w:r>
    </w:p>
    <w:p w14:paraId="0A4C4AF9" w14:textId="77777777" w:rsidR="00193059" w:rsidRDefault="00193059" w:rsidP="00034770">
      <w:pPr>
        <w:spacing w:line="360" w:lineRule="auto"/>
        <w:jc w:val="both"/>
        <w:rPr>
          <w:b/>
          <w:bCs/>
          <w:color w:val="000000" w:themeColor="text1"/>
          <w:sz w:val="28"/>
          <w:szCs w:val="28"/>
          <w:lang w:eastAsia="en-IN"/>
        </w:rPr>
      </w:pPr>
    </w:p>
    <w:p w14:paraId="2BE4F85E" w14:textId="77777777" w:rsidR="00193059" w:rsidRDefault="00000000" w:rsidP="008E249C">
      <w:pPr>
        <w:tabs>
          <w:tab w:val="left" w:pos="2599"/>
        </w:tabs>
        <w:spacing w:line="360" w:lineRule="auto"/>
        <w:jc w:val="both"/>
        <w:rPr>
          <w:lang w:eastAsia="en-IN"/>
        </w:rPr>
      </w:pPr>
      <w:r>
        <w:rPr>
          <w:lang w:eastAsia="en-IN"/>
        </w:rPr>
        <w:t xml:space="preserve">It is a capacitor and diode circuit. The capacitor and diodes are connected in series such that at each capacitor diode pair acts as a voltage doubler. Such </w:t>
      </w:r>
      <w:proofErr w:type="gramStart"/>
      <w:r>
        <w:rPr>
          <w:lang w:eastAsia="en-IN"/>
        </w:rPr>
        <w:t>3 stage</w:t>
      </w:r>
      <w:proofErr w:type="gramEnd"/>
      <w:r>
        <w:rPr>
          <w:lang w:eastAsia="en-IN"/>
        </w:rPr>
        <w:t xml:space="preserve"> multiplier is used.</w:t>
      </w:r>
    </w:p>
    <w:p w14:paraId="0A18F3AF" w14:textId="77777777" w:rsidR="00193059" w:rsidRDefault="00193059" w:rsidP="008E249C">
      <w:pPr>
        <w:tabs>
          <w:tab w:val="left" w:pos="2599"/>
        </w:tabs>
        <w:spacing w:line="360" w:lineRule="auto"/>
        <w:jc w:val="both"/>
        <w:rPr>
          <w:lang w:eastAsia="en-IN"/>
        </w:rPr>
      </w:pPr>
    </w:p>
    <w:p w14:paraId="7A4949A0" w14:textId="35696B4D" w:rsidR="00050E0E" w:rsidRPr="006A7285" w:rsidRDefault="00504B6F" w:rsidP="00050E0E">
      <w:pPr>
        <w:spacing w:before="100" w:beforeAutospacing="1" w:after="100" w:afterAutospacing="1"/>
        <w:jc w:val="center"/>
        <w:rPr>
          <w:lang w:val="en-IN" w:eastAsia="en-IN"/>
        </w:rPr>
      </w:pPr>
      <w:r>
        <w:rPr>
          <w:noProof/>
          <w:lang w:val="en-IN" w:eastAsia="en-IN"/>
        </w:rPr>
        <w:drawing>
          <wp:inline distT="0" distB="0" distL="0" distR="0" wp14:anchorId="284641C4" wp14:editId="5650E83B">
            <wp:extent cx="6837321" cy="4046626"/>
            <wp:effectExtent l="0" t="0" r="0" b="0"/>
            <wp:docPr id="207081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12057" name="Picture 2070812057"/>
                    <pic:cNvPicPr/>
                  </pic:nvPicPr>
                  <pic:blipFill rotWithShape="1">
                    <a:blip r:embed="rId10">
                      <a:extLst>
                        <a:ext uri="{28A0092B-C50C-407E-A947-70E740481C1C}">
                          <a14:useLocalDpi xmlns:a14="http://schemas.microsoft.com/office/drawing/2010/main" val="0"/>
                        </a:ext>
                      </a:extLst>
                    </a:blip>
                    <a:srcRect l="33432" t="26228" r="18020" b="6318"/>
                    <a:stretch/>
                  </pic:blipFill>
                  <pic:spPr bwMode="auto">
                    <a:xfrm>
                      <a:off x="0" y="0"/>
                      <a:ext cx="6890917" cy="4078346"/>
                    </a:xfrm>
                    <a:prstGeom prst="rect">
                      <a:avLst/>
                    </a:prstGeom>
                    <a:ln>
                      <a:noFill/>
                    </a:ln>
                    <a:extLst>
                      <a:ext uri="{53640926-AAD7-44D8-BBD7-CCE9431645EC}">
                        <a14:shadowObscured xmlns:a14="http://schemas.microsoft.com/office/drawing/2010/main"/>
                      </a:ext>
                    </a:extLst>
                  </pic:spPr>
                </pic:pic>
              </a:graphicData>
            </a:graphic>
          </wp:inline>
        </w:drawing>
      </w:r>
    </w:p>
    <w:p w14:paraId="689A8326" w14:textId="77777777" w:rsidR="00193059" w:rsidRDefault="00193059" w:rsidP="00050E0E">
      <w:pPr>
        <w:spacing w:line="360" w:lineRule="auto"/>
        <w:jc w:val="center"/>
        <w:rPr>
          <w:color w:val="000000" w:themeColor="text1"/>
          <w:lang w:eastAsia="en-IN"/>
        </w:rPr>
      </w:pPr>
    </w:p>
    <w:p w14:paraId="0AA624BF" w14:textId="77777777" w:rsidR="00BF4026" w:rsidRPr="00E42ABE" w:rsidRDefault="00000000" w:rsidP="00050E0E">
      <w:pPr>
        <w:spacing w:line="360" w:lineRule="auto"/>
        <w:jc w:val="center"/>
        <w:rPr>
          <w:color w:val="000000" w:themeColor="text1"/>
          <w:lang w:eastAsia="en-IN"/>
        </w:rPr>
      </w:pPr>
      <w:r w:rsidRPr="00E42ABE">
        <w:rPr>
          <w:color w:val="000000" w:themeColor="text1"/>
          <w:lang w:eastAsia="en-IN"/>
        </w:rPr>
        <w:t xml:space="preserve">Fig </w:t>
      </w:r>
      <w:proofErr w:type="gramStart"/>
      <w:r w:rsidR="000366EC" w:rsidRPr="00E42ABE">
        <w:rPr>
          <w:color w:val="000000" w:themeColor="text1"/>
          <w:lang w:eastAsia="en-IN"/>
        </w:rPr>
        <w:t>3.</w:t>
      </w:r>
      <w:r w:rsidR="006E6525">
        <w:rPr>
          <w:color w:val="000000" w:themeColor="text1"/>
          <w:lang w:eastAsia="en-IN"/>
        </w:rPr>
        <w:t>2</w:t>
      </w:r>
      <w:r w:rsidR="00E42ABE">
        <w:rPr>
          <w:color w:val="000000" w:themeColor="text1"/>
          <w:lang w:eastAsia="en-IN"/>
        </w:rPr>
        <w:t xml:space="preserve"> </w:t>
      </w:r>
      <w:r w:rsidRPr="00E42ABE">
        <w:rPr>
          <w:color w:val="000000" w:themeColor="text1"/>
          <w:lang w:eastAsia="en-IN"/>
        </w:rPr>
        <w:t xml:space="preserve"> </w:t>
      </w:r>
      <w:r w:rsidR="00BD491F" w:rsidRPr="00E42ABE">
        <w:rPr>
          <w:color w:val="000000" w:themeColor="text1"/>
          <w:lang w:eastAsia="en-IN"/>
        </w:rPr>
        <w:t>Voltage</w:t>
      </w:r>
      <w:proofErr w:type="gramEnd"/>
      <w:r w:rsidR="00BD491F" w:rsidRPr="00E42ABE">
        <w:rPr>
          <w:color w:val="000000" w:themeColor="text1"/>
          <w:lang w:eastAsia="en-IN"/>
        </w:rPr>
        <w:t xml:space="preserve"> Multiplier</w:t>
      </w:r>
      <w:r w:rsidR="00034770" w:rsidRPr="00E42ABE">
        <w:rPr>
          <w:color w:val="000000" w:themeColor="text1"/>
          <w:lang w:eastAsia="en-IN"/>
        </w:rPr>
        <w:t xml:space="preserve"> circuit diagram</w:t>
      </w:r>
    </w:p>
    <w:p w14:paraId="22DC61FF" w14:textId="77777777" w:rsidR="00502F7E" w:rsidRPr="006A7285" w:rsidRDefault="00502F7E" w:rsidP="006F7D93">
      <w:pPr>
        <w:spacing w:line="360" w:lineRule="auto"/>
        <w:jc w:val="both"/>
        <w:rPr>
          <w:b/>
          <w:bCs/>
          <w:color w:val="000000" w:themeColor="text1"/>
          <w:lang w:eastAsia="en-IN"/>
        </w:rPr>
      </w:pPr>
    </w:p>
    <w:p w14:paraId="7BA8265C" w14:textId="77777777" w:rsidR="000268D0" w:rsidRDefault="000268D0" w:rsidP="006F7D93">
      <w:pPr>
        <w:spacing w:line="360" w:lineRule="auto"/>
        <w:jc w:val="both"/>
        <w:rPr>
          <w:b/>
          <w:bCs/>
          <w:color w:val="000000" w:themeColor="text1"/>
          <w:lang w:eastAsia="en-IN"/>
        </w:rPr>
      </w:pPr>
    </w:p>
    <w:p w14:paraId="7CD4967F" w14:textId="77777777" w:rsidR="000366EC" w:rsidRPr="006A7285" w:rsidRDefault="00000000" w:rsidP="006F7D93">
      <w:pPr>
        <w:spacing w:line="360" w:lineRule="auto"/>
        <w:jc w:val="both"/>
        <w:rPr>
          <w:b/>
          <w:bCs/>
          <w:color w:val="000000" w:themeColor="text1"/>
          <w:lang w:eastAsia="en-IN"/>
        </w:rPr>
      </w:pPr>
      <w:r w:rsidRPr="006A7285">
        <w:rPr>
          <w:b/>
          <w:bCs/>
          <w:color w:val="000000" w:themeColor="text1"/>
          <w:lang w:eastAsia="en-IN"/>
        </w:rPr>
        <w:t>Selection Criteria:</w:t>
      </w:r>
    </w:p>
    <w:p w14:paraId="029E88BE" w14:textId="77777777" w:rsidR="00060014" w:rsidRPr="006A7285" w:rsidRDefault="00060014" w:rsidP="006F7D93">
      <w:pPr>
        <w:spacing w:line="360" w:lineRule="auto"/>
        <w:jc w:val="both"/>
        <w:rPr>
          <w:b/>
          <w:bCs/>
          <w:color w:val="000000" w:themeColor="text1"/>
          <w:lang w:eastAsia="en-IN"/>
        </w:rPr>
      </w:pPr>
    </w:p>
    <w:p w14:paraId="16F08537" w14:textId="77777777" w:rsidR="00060014" w:rsidRDefault="00000000" w:rsidP="008E249C">
      <w:pPr>
        <w:spacing w:line="360" w:lineRule="auto"/>
        <w:ind w:firstLine="720"/>
        <w:jc w:val="both"/>
        <w:rPr>
          <w:color w:val="000000"/>
          <w:lang w:eastAsia="en-IN"/>
        </w:rPr>
      </w:pPr>
      <w:r w:rsidRPr="006A7285">
        <w:rPr>
          <w:color w:val="000000"/>
          <w:lang w:eastAsia="en-IN"/>
        </w:rPr>
        <w:t xml:space="preserve">Components selection is done according to the values to be measured. Below table shows the values to be measured at </w:t>
      </w:r>
      <w:r w:rsidR="00AA487E">
        <w:rPr>
          <w:color w:val="000000"/>
          <w:lang w:eastAsia="en-IN"/>
        </w:rPr>
        <w:t>circuit input and output</w:t>
      </w:r>
      <w:r w:rsidRPr="006A7285">
        <w:rPr>
          <w:color w:val="000000"/>
          <w:lang w:eastAsia="en-IN"/>
        </w:rPr>
        <w:t xml:space="preserve"> side and suitable component to measure particular parameter.</w:t>
      </w:r>
    </w:p>
    <w:p w14:paraId="24335E8F" w14:textId="77777777" w:rsidR="00341F50" w:rsidRPr="006A7285" w:rsidRDefault="00341F50" w:rsidP="006F7D93">
      <w:pPr>
        <w:spacing w:line="360" w:lineRule="auto"/>
        <w:ind w:firstLine="720"/>
        <w:jc w:val="both"/>
        <w:rPr>
          <w:color w:val="000000"/>
          <w:lang w:eastAsia="en-IN"/>
        </w:rPr>
      </w:pPr>
    </w:p>
    <w:p w14:paraId="61BF5AAE" w14:textId="77777777" w:rsidR="00060014" w:rsidRPr="006A7285" w:rsidRDefault="00060014" w:rsidP="006F7D93">
      <w:pPr>
        <w:spacing w:line="360" w:lineRule="auto"/>
        <w:jc w:val="both"/>
        <w:rPr>
          <w:color w:val="000000"/>
          <w:lang w:eastAsia="en-IN"/>
        </w:rPr>
      </w:pPr>
    </w:p>
    <w:tbl>
      <w:tblPr>
        <w:tblStyle w:val="TableGrid"/>
        <w:tblW w:w="8404" w:type="dxa"/>
        <w:tblLook w:val="04A0" w:firstRow="1" w:lastRow="0" w:firstColumn="1" w:lastColumn="0" w:noHBand="0" w:noVBand="1"/>
      </w:tblPr>
      <w:tblGrid>
        <w:gridCol w:w="997"/>
        <w:gridCol w:w="3737"/>
        <w:gridCol w:w="3670"/>
      </w:tblGrid>
      <w:tr w:rsidR="008D2BD1" w14:paraId="66D2AF97" w14:textId="77777777" w:rsidTr="00397CF3">
        <w:trPr>
          <w:trHeight w:val="571"/>
        </w:trPr>
        <w:tc>
          <w:tcPr>
            <w:tcW w:w="997" w:type="dxa"/>
            <w:vAlign w:val="bottom"/>
          </w:tcPr>
          <w:p w14:paraId="0506B109" w14:textId="77777777" w:rsidR="00060014" w:rsidRPr="006A7285" w:rsidRDefault="00000000" w:rsidP="006F7D93">
            <w:pPr>
              <w:spacing w:line="360" w:lineRule="auto"/>
              <w:jc w:val="both"/>
              <w:rPr>
                <w:b/>
                <w:color w:val="000000"/>
              </w:rPr>
            </w:pPr>
            <w:r w:rsidRPr="006A7285">
              <w:rPr>
                <w:b/>
                <w:color w:val="000000"/>
              </w:rPr>
              <w:lastRenderedPageBreak/>
              <w:t>Sr. No.</w:t>
            </w:r>
          </w:p>
        </w:tc>
        <w:tc>
          <w:tcPr>
            <w:tcW w:w="3737" w:type="dxa"/>
            <w:vAlign w:val="bottom"/>
          </w:tcPr>
          <w:p w14:paraId="6CC2685B" w14:textId="77777777" w:rsidR="00060014" w:rsidRPr="006A7285" w:rsidRDefault="00000000" w:rsidP="006F7D93">
            <w:pPr>
              <w:spacing w:line="360" w:lineRule="auto"/>
              <w:jc w:val="both"/>
              <w:rPr>
                <w:b/>
                <w:color w:val="000000"/>
              </w:rPr>
            </w:pPr>
            <w:r w:rsidRPr="006A7285">
              <w:rPr>
                <w:b/>
                <w:color w:val="000000"/>
              </w:rPr>
              <w:t>Parameters To Be Measured</w:t>
            </w:r>
          </w:p>
        </w:tc>
        <w:tc>
          <w:tcPr>
            <w:tcW w:w="3670" w:type="dxa"/>
            <w:vAlign w:val="bottom"/>
          </w:tcPr>
          <w:p w14:paraId="792A4CD6" w14:textId="77777777" w:rsidR="00060014" w:rsidRPr="006A7285" w:rsidRDefault="00000000" w:rsidP="006F7D93">
            <w:pPr>
              <w:spacing w:line="360" w:lineRule="auto"/>
              <w:jc w:val="both"/>
              <w:rPr>
                <w:b/>
                <w:color w:val="000000"/>
              </w:rPr>
            </w:pPr>
            <w:r w:rsidRPr="006A7285">
              <w:rPr>
                <w:b/>
                <w:color w:val="000000"/>
              </w:rPr>
              <w:t>Ratings</w:t>
            </w:r>
          </w:p>
        </w:tc>
      </w:tr>
      <w:tr w:rsidR="008D2BD1" w14:paraId="52AF8197" w14:textId="77777777" w:rsidTr="00397CF3">
        <w:trPr>
          <w:trHeight w:val="603"/>
        </w:trPr>
        <w:tc>
          <w:tcPr>
            <w:tcW w:w="997" w:type="dxa"/>
            <w:vAlign w:val="bottom"/>
          </w:tcPr>
          <w:p w14:paraId="3BA72BD1" w14:textId="77777777" w:rsidR="00AA487E" w:rsidRPr="00AA487E" w:rsidRDefault="00000000" w:rsidP="006F7D93">
            <w:pPr>
              <w:spacing w:line="360" w:lineRule="auto"/>
              <w:jc w:val="both"/>
              <w:rPr>
                <w:color w:val="000000"/>
              </w:rPr>
            </w:pPr>
            <w:r w:rsidRPr="00AA487E">
              <w:rPr>
                <w:color w:val="000000"/>
              </w:rPr>
              <w:t>1</w:t>
            </w:r>
          </w:p>
        </w:tc>
        <w:tc>
          <w:tcPr>
            <w:tcW w:w="3737" w:type="dxa"/>
            <w:vAlign w:val="bottom"/>
          </w:tcPr>
          <w:p w14:paraId="1748C35A" w14:textId="77777777" w:rsidR="00AA487E" w:rsidRPr="00AA487E" w:rsidRDefault="00000000" w:rsidP="006F7D93">
            <w:pPr>
              <w:spacing w:line="360" w:lineRule="auto"/>
              <w:jc w:val="both"/>
              <w:rPr>
                <w:color w:val="000000"/>
              </w:rPr>
            </w:pPr>
            <w:r w:rsidRPr="00AA487E">
              <w:rPr>
                <w:color w:val="000000"/>
              </w:rPr>
              <w:t>Input voltage</w:t>
            </w:r>
          </w:p>
        </w:tc>
        <w:tc>
          <w:tcPr>
            <w:tcW w:w="3670" w:type="dxa"/>
            <w:vAlign w:val="bottom"/>
          </w:tcPr>
          <w:p w14:paraId="5D7AFFAD" w14:textId="77777777" w:rsidR="00AA487E" w:rsidRPr="00AA487E" w:rsidRDefault="00000000" w:rsidP="006F7D93">
            <w:pPr>
              <w:spacing w:line="360" w:lineRule="auto"/>
              <w:jc w:val="both"/>
              <w:rPr>
                <w:color w:val="000000"/>
              </w:rPr>
            </w:pPr>
            <w:r>
              <w:rPr>
                <w:color w:val="000000"/>
              </w:rPr>
              <w:t>9</w:t>
            </w:r>
            <w:r w:rsidR="007D6FE0">
              <w:rPr>
                <w:color w:val="000000"/>
              </w:rPr>
              <w:t xml:space="preserve"> </w:t>
            </w:r>
            <w:r w:rsidRPr="00AA487E">
              <w:rPr>
                <w:color w:val="000000"/>
              </w:rPr>
              <w:t>Volts</w:t>
            </w:r>
          </w:p>
        </w:tc>
      </w:tr>
      <w:tr w:rsidR="008D2BD1" w14:paraId="057BC62C" w14:textId="77777777" w:rsidTr="00397CF3">
        <w:trPr>
          <w:trHeight w:val="603"/>
        </w:trPr>
        <w:tc>
          <w:tcPr>
            <w:tcW w:w="997" w:type="dxa"/>
            <w:vAlign w:val="bottom"/>
          </w:tcPr>
          <w:p w14:paraId="320B4D5B" w14:textId="77777777" w:rsidR="00AA487E" w:rsidRPr="00AA487E" w:rsidRDefault="00000000" w:rsidP="006F7D93">
            <w:pPr>
              <w:spacing w:line="360" w:lineRule="auto"/>
              <w:jc w:val="both"/>
              <w:rPr>
                <w:color w:val="000000"/>
              </w:rPr>
            </w:pPr>
            <w:r w:rsidRPr="00AA487E">
              <w:rPr>
                <w:color w:val="000000"/>
              </w:rPr>
              <w:t>2</w:t>
            </w:r>
          </w:p>
        </w:tc>
        <w:tc>
          <w:tcPr>
            <w:tcW w:w="3737" w:type="dxa"/>
            <w:vAlign w:val="bottom"/>
          </w:tcPr>
          <w:p w14:paraId="76A36B2E" w14:textId="77777777" w:rsidR="00AA487E" w:rsidRPr="00AA487E" w:rsidRDefault="00000000" w:rsidP="006F7D93">
            <w:pPr>
              <w:spacing w:line="360" w:lineRule="auto"/>
              <w:jc w:val="both"/>
              <w:rPr>
                <w:color w:val="000000"/>
              </w:rPr>
            </w:pPr>
            <w:r>
              <w:rPr>
                <w:color w:val="000000"/>
              </w:rPr>
              <w:t>Input current</w:t>
            </w:r>
          </w:p>
        </w:tc>
        <w:tc>
          <w:tcPr>
            <w:tcW w:w="3670" w:type="dxa"/>
            <w:vAlign w:val="bottom"/>
          </w:tcPr>
          <w:p w14:paraId="7653BCB8" w14:textId="77777777" w:rsidR="00AA487E" w:rsidRPr="00AA487E" w:rsidRDefault="00000000" w:rsidP="006F7D93">
            <w:pPr>
              <w:spacing w:line="360" w:lineRule="auto"/>
              <w:jc w:val="both"/>
              <w:rPr>
                <w:color w:val="000000"/>
              </w:rPr>
            </w:pPr>
            <w:r>
              <w:rPr>
                <w:color w:val="000000"/>
              </w:rPr>
              <w:t>0.6</w:t>
            </w:r>
            <w:r w:rsidRPr="00AA487E">
              <w:rPr>
                <w:color w:val="000000"/>
              </w:rPr>
              <w:t xml:space="preserve"> A</w:t>
            </w:r>
          </w:p>
        </w:tc>
      </w:tr>
      <w:tr w:rsidR="008D2BD1" w14:paraId="636DFCEE" w14:textId="77777777" w:rsidTr="00397CF3">
        <w:trPr>
          <w:trHeight w:val="603"/>
        </w:trPr>
        <w:tc>
          <w:tcPr>
            <w:tcW w:w="997" w:type="dxa"/>
            <w:vAlign w:val="bottom"/>
          </w:tcPr>
          <w:p w14:paraId="786E4C0A" w14:textId="77777777" w:rsidR="00060014" w:rsidRPr="006A7285" w:rsidRDefault="00000000" w:rsidP="006F7D93">
            <w:pPr>
              <w:spacing w:line="360" w:lineRule="auto"/>
              <w:jc w:val="both"/>
              <w:rPr>
                <w:color w:val="000000"/>
              </w:rPr>
            </w:pPr>
            <w:r>
              <w:rPr>
                <w:color w:val="000000"/>
              </w:rPr>
              <w:t>3</w:t>
            </w:r>
          </w:p>
        </w:tc>
        <w:tc>
          <w:tcPr>
            <w:tcW w:w="3737" w:type="dxa"/>
            <w:vAlign w:val="bottom"/>
          </w:tcPr>
          <w:p w14:paraId="3A681578" w14:textId="77777777" w:rsidR="00060014" w:rsidRPr="006A7285" w:rsidRDefault="00000000" w:rsidP="006F7D93">
            <w:pPr>
              <w:spacing w:line="360" w:lineRule="auto"/>
              <w:jc w:val="both"/>
              <w:rPr>
                <w:color w:val="000000"/>
              </w:rPr>
            </w:pPr>
            <w:r>
              <w:rPr>
                <w:color w:val="000000"/>
              </w:rPr>
              <w:t xml:space="preserve">Output </w:t>
            </w:r>
            <w:r w:rsidRPr="006A7285">
              <w:rPr>
                <w:color w:val="000000"/>
              </w:rPr>
              <w:t>Voltage</w:t>
            </w:r>
          </w:p>
        </w:tc>
        <w:tc>
          <w:tcPr>
            <w:tcW w:w="3670" w:type="dxa"/>
            <w:vAlign w:val="bottom"/>
          </w:tcPr>
          <w:p w14:paraId="460C5D8E" w14:textId="113D2EF4" w:rsidR="00060014" w:rsidRPr="006A7285" w:rsidRDefault="00E01985" w:rsidP="006F7D93">
            <w:pPr>
              <w:spacing w:line="360" w:lineRule="auto"/>
              <w:jc w:val="both"/>
              <w:rPr>
                <w:color w:val="000000"/>
              </w:rPr>
            </w:pPr>
            <w:r>
              <w:rPr>
                <w:color w:val="000000"/>
              </w:rPr>
              <w:t>20</w:t>
            </w:r>
            <w:r w:rsidR="00125A7F">
              <w:rPr>
                <w:color w:val="000000"/>
              </w:rPr>
              <w:br/>
            </w:r>
            <w:r w:rsidR="00000000">
              <w:rPr>
                <w:color w:val="000000"/>
              </w:rPr>
              <w:t xml:space="preserve"> </w:t>
            </w:r>
            <w:proofErr w:type="spellStart"/>
            <w:r w:rsidR="00000000" w:rsidRPr="006A7285">
              <w:rPr>
                <w:color w:val="000000"/>
              </w:rPr>
              <w:t>KVolts</w:t>
            </w:r>
            <w:proofErr w:type="spellEnd"/>
          </w:p>
        </w:tc>
      </w:tr>
      <w:tr w:rsidR="008D2BD1" w14:paraId="27B258E8" w14:textId="77777777" w:rsidTr="00397CF3">
        <w:trPr>
          <w:trHeight w:val="571"/>
        </w:trPr>
        <w:tc>
          <w:tcPr>
            <w:tcW w:w="997" w:type="dxa"/>
            <w:vAlign w:val="bottom"/>
          </w:tcPr>
          <w:p w14:paraId="0D8D2954" w14:textId="77777777" w:rsidR="00060014" w:rsidRPr="006A7285" w:rsidRDefault="00000000" w:rsidP="006F7D93">
            <w:pPr>
              <w:spacing w:line="360" w:lineRule="auto"/>
              <w:jc w:val="both"/>
              <w:rPr>
                <w:color w:val="000000"/>
              </w:rPr>
            </w:pPr>
            <w:r>
              <w:rPr>
                <w:color w:val="000000"/>
              </w:rPr>
              <w:t>4</w:t>
            </w:r>
          </w:p>
        </w:tc>
        <w:tc>
          <w:tcPr>
            <w:tcW w:w="3737" w:type="dxa"/>
            <w:vAlign w:val="bottom"/>
          </w:tcPr>
          <w:p w14:paraId="7B774072" w14:textId="77777777" w:rsidR="00060014" w:rsidRPr="006A7285" w:rsidRDefault="00000000" w:rsidP="006F7D93">
            <w:pPr>
              <w:spacing w:line="360" w:lineRule="auto"/>
              <w:jc w:val="both"/>
              <w:rPr>
                <w:color w:val="000000"/>
              </w:rPr>
            </w:pPr>
            <w:r>
              <w:rPr>
                <w:color w:val="000000"/>
              </w:rPr>
              <w:t xml:space="preserve">Output </w:t>
            </w:r>
            <w:r w:rsidRPr="006A7285">
              <w:rPr>
                <w:color w:val="000000"/>
              </w:rPr>
              <w:t>Current</w:t>
            </w:r>
          </w:p>
        </w:tc>
        <w:tc>
          <w:tcPr>
            <w:tcW w:w="3670" w:type="dxa"/>
            <w:vAlign w:val="bottom"/>
          </w:tcPr>
          <w:p w14:paraId="28F059D0" w14:textId="77777777" w:rsidR="00060014" w:rsidRPr="006A7285" w:rsidRDefault="00000000" w:rsidP="006F7D93">
            <w:pPr>
              <w:spacing w:line="360" w:lineRule="auto"/>
              <w:jc w:val="both"/>
              <w:rPr>
                <w:color w:val="000000"/>
              </w:rPr>
            </w:pPr>
            <w:r>
              <w:rPr>
                <w:color w:val="000000"/>
              </w:rPr>
              <w:t>1</w:t>
            </w:r>
            <w:r w:rsidR="00195FFB">
              <w:rPr>
                <w:color w:val="000000"/>
              </w:rPr>
              <w:t xml:space="preserve"> mA</w:t>
            </w:r>
          </w:p>
        </w:tc>
      </w:tr>
    </w:tbl>
    <w:p w14:paraId="000975AE" w14:textId="77777777" w:rsidR="00AA487E" w:rsidRDefault="00000000" w:rsidP="00341F50">
      <w:pPr>
        <w:spacing w:line="360" w:lineRule="auto"/>
        <w:jc w:val="both"/>
        <w:rPr>
          <w:color w:val="000000"/>
          <w:lang w:eastAsia="en-IN"/>
        </w:rPr>
      </w:pPr>
      <w:r>
        <w:rPr>
          <w:color w:val="000000"/>
          <w:lang w:eastAsia="en-IN"/>
        </w:rPr>
        <w:tab/>
      </w:r>
      <w:r>
        <w:rPr>
          <w:color w:val="000000"/>
          <w:lang w:eastAsia="en-IN"/>
        </w:rPr>
        <w:tab/>
      </w:r>
      <w:r>
        <w:rPr>
          <w:color w:val="000000"/>
          <w:lang w:eastAsia="en-IN"/>
        </w:rPr>
        <w:tab/>
      </w:r>
    </w:p>
    <w:p w14:paraId="05F44CEF" w14:textId="77777777" w:rsidR="00034770" w:rsidRDefault="00000000" w:rsidP="00034770">
      <w:pPr>
        <w:spacing w:line="360" w:lineRule="auto"/>
        <w:jc w:val="center"/>
        <w:rPr>
          <w:color w:val="000000"/>
          <w:lang w:eastAsia="en-IN"/>
        </w:rPr>
      </w:pPr>
      <w:r w:rsidRPr="006A7285">
        <w:rPr>
          <w:color w:val="000000"/>
          <w:lang w:eastAsia="en-IN"/>
        </w:rPr>
        <w:t xml:space="preserve">Table </w:t>
      </w:r>
      <w:proofErr w:type="gramStart"/>
      <w:r w:rsidRPr="006A7285">
        <w:rPr>
          <w:color w:val="000000"/>
          <w:lang w:eastAsia="en-IN"/>
        </w:rPr>
        <w:t>3.</w:t>
      </w:r>
      <w:r w:rsidR="00E42ABE">
        <w:rPr>
          <w:color w:val="000000"/>
          <w:lang w:eastAsia="en-IN"/>
        </w:rPr>
        <w:t xml:space="preserve">1 </w:t>
      </w:r>
      <w:r w:rsidRPr="006A7285">
        <w:rPr>
          <w:color w:val="000000"/>
          <w:lang w:eastAsia="en-IN"/>
        </w:rPr>
        <w:t xml:space="preserve"> Values</w:t>
      </w:r>
      <w:proofErr w:type="gramEnd"/>
      <w:r w:rsidRPr="006A7285">
        <w:rPr>
          <w:color w:val="000000"/>
          <w:lang w:eastAsia="en-IN"/>
        </w:rPr>
        <w:t xml:space="preserve"> to Be Measured</w:t>
      </w:r>
    </w:p>
    <w:p w14:paraId="08383390" w14:textId="77777777" w:rsidR="006E6525" w:rsidRDefault="006E6525" w:rsidP="00034770">
      <w:pPr>
        <w:spacing w:line="360" w:lineRule="auto"/>
        <w:rPr>
          <w:rFonts w:eastAsia="DengXian"/>
          <w:b/>
          <w:sz w:val="28"/>
          <w:lang w:eastAsia="en-IN"/>
        </w:rPr>
      </w:pPr>
    </w:p>
    <w:p w14:paraId="6F1EC810" w14:textId="77777777" w:rsidR="004F1F40" w:rsidRPr="00C73A56" w:rsidRDefault="00000000" w:rsidP="00C73A56">
      <w:pPr>
        <w:spacing w:line="360" w:lineRule="auto"/>
        <w:rPr>
          <w:color w:val="000000"/>
          <w:lang w:eastAsia="en-IN"/>
        </w:rPr>
      </w:pPr>
      <w:r>
        <w:rPr>
          <w:rFonts w:eastAsia="DengXian"/>
          <w:b/>
          <w:sz w:val="28"/>
          <w:lang w:eastAsia="en-IN"/>
        </w:rPr>
        <w:t xml:space="preserve">3.3.1 </w:t>
      </w:r>
      <w:r w:rsidRPr="006A7285">
        <w:rPr>
          <w:rFonts w:eastAsia="DengXian"/>
          <w:b/>
          <w:sz w:val="28"/>
          <w:lang w:eastAsia="en-IN"/>
        </w:rPr>
        <w:t>Details of Component</w:t>
      </w:r>
    </w:p>
    <w:p w14:paraId="0AEDF0AA" w14:textId="77777777" w:rsidR="001F4996" w:rsidRDefault="001F4996" w:rsidP="00C73A56">
      <w:pPr>
        <w:spacing w:line="360" w:lineRule="auto"/>
        <w:jc w:val="both"/>
        <w:rPr>
          <w:lang w:eastAsia="en-IN"/>
        </w:rPr>
      </w:pPr>
    </w:p>
    <w:p w14:paraId="65366BEB" w14:textId="77777777" w:rsidR="000019F7" w:rsidRDefault="00000000" w:rsidP="008E249C">
      <w:pPr>
        <w:spacing w:line="360" w:lineRule="auto"/>
        <w:jc w:val="both"/>
        <w:rPr>
          <w:lang w:eastAsia="en-IN"/>
        </w:rPr>
      </w:pPr>
      <w:r>
        <w:rPr>
          <w:lang w:eastAsia="en-IN"/>
        </w:rPr>
        <w:t>Capacitors:</w:t>
      </w:r>
    </w:p>
    <w:p w14:paraId="73D6FF1E" w14:textId="77777777" w:rsidR="000019F7" w:rsidRDefault="00000000" w:rsidP="008E249C">
      <w:pPr>
        <w:spacing w:line="360" w:lineRule="auto"/>
        <w:jc w:val="both"/>
        <w:rPr>
          <w:lang w:eastAsia="en-IN"/>
        </w:rPr>
      </w:pPr>
      <w:r>
        <w:rPr>
          <w:lang w:eastAsia="en-IN"/>
        </w:rPr>
        <w:t>Capacitors store and smooth the charge in voltage multiplier circuits. High-voltage, high-capacitance capacitors are used for this project.</w:t>
      </w:r>
    </w:p>
    <w:p w14:paraId="1A061F8E" w14:textId="77777777" w:rsidR="000019F7" w:rsidRDefault="00000000" w:rsidP="008E249C">
      <w:pPr>
        <w:spacing w:line="360" w:lineRule="auto"/>
        <w:jc w:val="both"/>
        <w:rPr>
          <w:lang w:eastAsia="en-IN"/>
        </w:rPr>
      </w:pPr>
      <w:r>
        <w:rPr>
          <w:lang w:eastAsia="en-IN"/>
        </w:rPr>
        <w:t>Specifications:</w:t>
      </w:r>
    </w:p>
    <w:p w14:paraId="77F55596" w14:textId="77777777" w:rsidR="000019F7" w:rsidRDefault="00000000" w:rsidP="008E249C">
      <w:pPr>
        <w:spacing w:line="360" w:lineRule="auto"/>
        <w:jc w:val="both"/>
        <w:rPr>
          <w:lang w:eastAsia="en-IN"/>
        </w:rPr>
      </w:pPr>
      <w:r>
        <w:rPr>
          <w:lang w:eastAsia="en-IN"/>
        </w:rPr>
        <w:t xml:space="preserve">Capacitance: 1 </w:t>
      </w:r>
      <w:proofErr w:type="spellStart"/>
      <w:r>
        <w:rPr>
          <w:lang w:eastAsia="en-IN"/>
        </w:rPr>
        <w:t>nF</w:t>
      </w:r>
      <w:proofErr w:type="spellEnd"/>
      <w:r>
        <w:rPr>
          <w:lang w:eastAsia="en-IN"/>
        </w:rPr>
        <w:t>/30kv.</w:t>
      </w:r>
    </w:p>
    <w:p w14:paraId="19E154E1" w14:textId="77777777" w:rsidR="00C73A56" w:rsidRDefault="00000000" w:rsidP="008E249C">
      <w:pPr>
        <w:spacing w:line="360" w:lineRule="auto"/>
        <w:jc w:val="both"/>
        <w:rPr>
          <w:lang w:eastAsia="en-IN"/>
        </w:rPr>
      </w:pPr>
      <w:r>
        <w:rPr>
          <w:lang w:eastAsia="en-IN"/>
        </w:rPr>
        <w:t>Voltage Rating: Capacitors should be rated for the maximum expected output voltage. For example, 30KV or more.</w:t>
      </w:r>
    </w:p>
    <w:p w14:paraId="7481F91A" w14:textId="77777777" w:rsidR="00C73A56" w:rsidRDefault="00C73A56" w:rsidP="008E249C">
      <w:pPr>
        <w:spacing w:line="360" w:lineRule="auto"/>
        <w:jc w:val="both"/>
        <w:rPr>
          <w:lang w:eastAsia="en-IN"/>
        </w:rPr>
      </w:pPr>
    </w:p>
    <w:p w14:paraId="393E5195" w14:textId="77777777" w:rsidR="00C73A56" w:rsidRDefault="00000000" w:rsidP="008E249C">
      <w:pPr>
        <w:spacing w:line="360" w:lineRule="auto"/>
        <w:jc w:val="both"/>
        <w:rPr>
          <w:lang w:eastAsia="en-IN"/>
        </w:rPr>
      </w:pPr>
      <w:proofErr w:type="gramStart"/>
      <w:r>
        <w:rPr>
          <w:lang w:eastAsia="en-IN"/>
        </w:rPr>
        <w:t>Transformer :</w:t>
      </w:r>
      <w:proofErr w:type="gramEnd"/>
    </w:p>
    <w:p w14:paraId="05353687" w14:textId="6E8DC266" w:rsidR="00962D0D" w:rsidRDefault="00962D0D" w:rsidP="00962D0D">
      <w:pPr>
        <w:spacing w:line="360" w:lineRule="auto"/>
        <w:jc w:val="both"/>
        <w:rPr>
          <w:lang w:eastAsia="en-IN"/>
        </w:rPr>
      </w:pPr>
      <w:r>
        <w:rPr>
          <w:lang w:eastAsia="en-IN"/>
        </w:rPr>
        <w:t>The dc/dc step up transformer is designed to supply</w:t>
      </w:r>
      <w:r>
        <w:rPr>
          <w:lang w:eastAsia="en-IN"/>
        </w:rPr>
        <w:t xml:space="preserve"> </w:t>
      </w:r>
      <w:proofErr w:type="gramStart"/>
      <w:r>
        <w:rPr>
          <w:lang w:eastAsia="en-IN"/>
        </w:rPr>
        <w:t>a</w:t>
      </w:r>
      <w:proofErr w:type="gramEnd"/>
      <w:r>
        <w:rPr>
          <w:lang w:eastAsia="en-IN"/>
        </w:rPr>
        <w:t xml:space="preserve"> output voltage of 5kV and the</w:t>
      </w:r>
      <w:r>
        <w:rPr>
          <w:lang w:eastAsia="en-IN"/>
        </w:rPr>
        <w:t xml:space="preserve"> </w:t>
      </w:r>
      <w:r>
        <w:rPr>
          <w:lang w:eastAsia="en-IN"/>
        </w:rPr>
        <w:t>input voltage 9 V.</w:t>
      </w:r>
    </w:p>
    <w:p w14:paraId="26CC93C7" w14:textId="4F67B76B" w:rsidR="00C73A56" w:rsidRDefault="00000000" w:rsidP="008E249C">
      <w:pPr>
        <w:spacing w:line="360" w:lineRule="auto"/>
        <w:jc w:val="both"/>
        <w:rPr>
          <w:lang w:eastAsia="en-IN"/>
        </w:rPr>
      </w:pPr>
      <w:r>
        <w:rPr>
          <w:lang w:eastAsia="en-IN"/>
        </w:rPr>
        <w:t>Step-up transformers use coils wound around a core to increase voltage from input to output. They are essential to the transmission of power because they raise voltage and decrease losses</w:t>
      </w:r>
    </w:p>
    <w:p w14:paraId="114DFA2F" w14:textId="77777777" w:rsidR="00C73A56" w:rsidRDefault="00000000" w:rsidP="008E249C">
      <w:pPr>
        <w:spacing w:line="360" w:lineRule="auto"/>
        <w:jc w:val="both"/>
        <w:rPr>
          <w:lang w:eastAsia="en-IN"/>
        </w:rPr>
      </w:pPr>
      <w:r>
        <w:rPr>
          <w:lang w:eastAsia="en-IN"/>
        </w:rPr>
        <w:t>Features:</w:t>
      </w:r>
    </w:p>
    <w:p w14:paraId="77839C16" w14:textId="77777777" w:rsidR="00C73A56" w:rsidRDefault="00000000" w:rsidP="008E249C">
      <w:pPr>
        <w:spacing w:line="360" w:lineRule="auto"/>
        <w:jc w:val="both"/>
        <w:rPr>
          <w:lang w:eastAsia="en-IN"/>
        </w:rPr>
      </w:pPr>
      <w:r>
        <w:rPr>
          <w:lang w:eastAsia="en-IN"/>
        </w:rPr>
        <w:t>•</w:t>
      </w:r>
      <w:r>
        <w:rPr>
          <w:lang w:eastAsia="en-IN"/>
        </w:rPr>
        <w:tab/>
        <w:t>Low maintenance</w:t>
      </w:r>
    </w:p>
    <w:p w14:paraId="0F07EEFB" w14:textId="77777777" w:rsidR="00C73A56" w:rsidRDefault="00000000" w:rsidP="008E249C">
      <w:pPr>
        <w:spacing w:line="360" w:lineRule="auto"/>
        <w:jc w:val="both"/>
        <w:rPr>
          <w:lang w:eastAsia="en-IN"/>
        </w:rPr>
      </w:pPr>
      <w:r>
        <w:rPr>
          <w:lang w:eastAsia="en-IN"/>
        </w:rPr>
        <w:t>•</w:t>
      </w:r>
      <w:r>
        <w:rPr>
          <w:lang w:eastAsia="en-IN"/>
        </w:rPr>
        <w:tab/>
        <w:t>Reduced noise level</w:t>
      </w:r>
    </w:p>
    <w:p w14:paraId="3E67D7BE" w14:textId="77777777" w:rsidR="00C73A56" w:rsidRDefault="00000000" w:rsidP="008E249C">
      <w:pPr>
        <w:spacing w:line="360" w:lineRule="auto"/>
        <w:jc w:val="both"/>
        <w:rPr>
          <w:lang w:eastAsia="en-IN"/>
        </w:rPr>
      </w:pPr>
      <w:r>
        <w:rPr>
          <w:lang w:eastAsia="en-IN"/>
        </w:rPr>
        <w:t>•</w:t>
      </w:r>
      <w:r>
        <w:rPr>
          <w:lang w:eastAsia="en-IN"/>
        </w:rPr>
        <w:tab/>
        <w:t>Low temperature rise</w:t>
      </w:r>
    </w:p>
    <w:p w14:paraId="2EC79BA3" w14:textId="58F46128" w:rsidR="00C73A56" w:rsidRDefault="00000000" w:rsidP="008E249C">
      <w:pPr>
        <w:spacing w:line="360" w:lineRule="auto"/>
        <w:jc w:val="both"/>
        <w:rPr>
          <w:lang w:eastAsia="en-IN"/>
        </w:rPr>
      </w:pPr>
      <w:r>
        <w:rPr>
          <w:lang w:eastAsia="en-IN"/>
        </w:rPr>
        <w:t xml:space="preserve">The formula used to design a </w:t>
      </w:r>
      <w:proofErr w:type="gramStart"/>
      <w:r>
        <w:rPr>
          <w:lang w:eastAsia="en-IN"/>
        </w:rPr>
        <w:t>step up</w:t>
      </w:r>
      <w:proofErr w:type="gramEnd"/>
      <w:r>
        <w:rPr>
          <w:lang w:eastAsia="en-IN"/>
        </w:rPr>
        <w:t xml:space="preserve"> transformer is</w:t>
      </w:r>
    </w:p>
    <w:p w14:paraId="605285BE" w14:textId="77777777" w:rsidR="00962D0D" w:rsidRDefault="00962D0D" w:rsidP="008E249C">
      <w:pPr>
        <w:spacing w:line="360" w:lineRule="auto"/>
        <w:jc w:val="both"/>
        <w:rPr>
          <w:lang w:eastAsia="en-IN"/>
        </w:rPr>
      </w:pPr>
    </w:p>
    <w:p w14:paraId="642FBD41" w14:textId="77777777" w:rsidR="00962D0D" w:rsidRDefault="00962D0D" w:rsidP="008E249C">
      <w:pPr>
        <w:spacing w:line="360" w:lineRule="auto"/>
        <w:jc w:val="both"/>
        <w:rPr>
          <w:lang w:eastAsia="en-IN"/>
        </w:rPr>
      </w:pPr>
    </w:p>
    <w:p w14:paraId="3AAA9322" w14:textId="77777777" w:rsidR="00C73A56" w:rsidRDefault="00000000" w:rsidP="001B1441">
      <w:pPr>
        <w:spacing w:line="360" w:lineRule="auto"/>
        <w:jc w:val="both"/>
        <w:rPr>
          <w:lang w:eastAsia="en-IN"/>
        </w:rPr>
      </w:pPr>
      <w:proofErr w:type="gramStart"/>
      <w:r>
        <w:rPr>
          <w:lang w:eastAsia="en-IN"/>
        </w:rPr>
        <w:lastRenderedPageBreak/>
        <w:t>Where</w:t>
      </w:r>
      <w:proofErr w:type="gramEnd"/>
      <w:r>
        <w:rPr>
          <w:lang w:eastAsia="en-IN"/>
        </w:rPr>
        <w:t>,</w:t>
      </w:r>
    </w:p>
    <w:p w14:paraId="3CDB4DCD" w14:textId="10A9CB8C" w:rsidR="00C73A56" w:rsidRDefault="00000000" w:rsidP="001B1441">
      <w:pPr>
        <w:spacing w:line="360" w:lineRule="auto"/>
        <w:jc w:val="both"/>
        <w:rPr>
          <w:lang w:eastAsia="en-IN"/>
        </w:rPr>
      </w:pPr>
      <w:r>
        <w:rPr>
          <w:lang w:eastAsia="en-IN"/>
        </w:rPr>
        <w:t>•</w:t>
      </w:r>
      <w:r>
        <w:rPr>
          <w:lang w:eastAsia="en-IN"/>
        </w:rPr>
        <w:tab/>
        <w:t>Ns = number of turns in secondary</w:t>
      </w:r>
      <w:r w:rsidR="001B1441">
        <w:rPr>
          <w:lang w:eastAsia="en-IN"/>
        </w:rPr>
        <w:t>, 36000</w:t>
      </w:r>
    </w:p>
    <w:p w14:paraId="44449221" w14:textId="44698E5B" w:rsidR="00C73A56" w:rsidRDefault="00000000" w:rsidP="001B1441">
      <w:pPr>
        <w:spacing w:line="360" w:lineRule="auto"/>
        <w:jc w:val="both"/>
        <w:rPr>
          <w:lang w:eastAsia="en-IN"/>
        </w:rPr>
      </w:pPr>
      <w:r>
        <w:rPr>
          <w:lang w:eastAsia="en-IN"/>
        </w:rPr>
        <w:t>•</w:t>
      </w:r>
      <w:r>
        <w:rPr>
          <w:lang w:eastAsia="en-IN"/>
        </w:rPr>
        <w:tab/>
        <w:t>Np = number of turns in primary</w:t>
      </w:r>
      <w:r w:rsidR="001B1441">
        <w:rPr>
          <w:lang w:eastAsia="en-IN"/>
        </w:rPr>
        <w:t>, 52</w:t>
      </w:r>
    </w:p>
    <w:p w14:paraId="15A6E1F8" w14:textId="77777777" w:rsidR="00C73A56" w:rsidRDefault="00000000" w:rsidP="001B1441">
      <w:pPr>
        <w:spacing w:line="360" w:lineRule="auto"/>
        <w:jc w:val="both"/>
        <w:rPr>
          <w:lang w:eastAsia="en-IN"/>
        </w:rPr>
      </w:pPr>
      <w:r>
        <w:rPr>
          <w:lang w:eastAsia="en-IN"/>
        </w:rPr>
        <w:t>•</w:t>
      </w:r>
      <w:r>
        <w:rPr>
          <w:lang w:eastAsia="en-IN"/>
        </w:rPr>
        <w:tab/>
        <w:t>Vs = voltage in secondary</w:t>
      </w:r>
    </w:p>
    <w:p w14:paraId="3E37A2BD" w14:textId="61EA233C" w:rsidR="00C73A56" w:rsidRDefault="00000000" w:rsidP="001B1441">
      <w:pPr>
        <w:spacing w:line="360" w:lineRule="auto"/>
        <w:jc w:val="both"/>
        <w:rPr>
          <w:lang w:eastAsia="en-IN"/>
        </w:rPr>
      </w:pPr>
      <w:r>
        <w:rPr>
          <w:lang w:eastAsia="en-IN"/>
        </w:rPr>
        <w:t>•</w:t>
      </w:r>
      <w:r>
        <w:rPr>
          <w:lang w:eastAsia="en-IN"/>
        </w:rPr>
        <w:tab/>
        <w:t>Vp = voltage in primary</w:t>
      </w:r>
      <w:r w:rsidR="001B1441">
        <w:rPr>
          <w:lang w:eastAsia="en-IN"/>
        </w:rPr>
        <w:t>, 9V</w:t>
      </w:r>
    </w:p>
    <w:p w14:paraId="776AF69C" w14:textId="77777777" w:rsidR="00C73A56" w:rsidRDefault="00C73A56" w:rsidP="001B1441">
      <w:pPr>
        <w:spacing w:line="360" w:lineRule="auto"/>
        <w:jc w:val="both"/>
        <w:rPr>
          <w:lang w:eastAsia="en-IN"/>
        </w:rPr>
      </w:pPr>
    </w:p>
    <w:p w14:paraId="0C3477AA" w14:textId="5793FF33" w:rsidR="001B1441" w:rsidRDefault="001B1441" w:rsidP="001B1441">
      <w:pPr>
        <w:spacing w:line="360" w:lineRule="auto"/>
        <w:jc w:val="both"/>
        <w:rPr>
          <w:lang w:eastAsia="en-IN"/>
        </w:rPr>
      </w:pPr>
      <w:r>
        <w:rPr>
          <w:lang w:eastAsia="en-IN"/>
        </w:rPr>
        <w:t>Vs= (Ns/</w:t>
      </w:r>
      <w:proofErr w:type="gramStart"/>
      <w:r>
        <w:rPr>
          <w:lang w:eastAsia="en-IN"/>
        </w:rPr>
        <w:t>Np)*</w:t>
      </w:r>
      <w:proofErr w:type="gramEnd"/>
      <w:r>
        <w:rPr>
          <w:lang w:eastAsia="en-IN"/>
        </w:rPr>
        <w:t>Vp</w:t>
      </w:r>
    </w:p>
    <w:p w14:paraId="45940F5A" w14:textId="2BF57497" w:rsidR="001B1441" w:rsidRDefault="001B1441" w:rsidP="001B1441">
      <w:pPr>
        <w:spacing w:line="360" w:lineRule="auto"/>
        <w:jc w:val="both"/>
        <w:rPr>
          <w:lang w:eastAsia="en-IN"/>
        </w:rPr>
      </w:pPr>
      <w:r>
        <w:rPr>
          <w:lang w:eastAsia="en-IN"/>
        </w:rPr>
        <w:t>Vs</w:t>
      </w:r>
      <w:proofErr w:type="gramStart"/>
      <w:r>
        <w:rPr>
          <w:lang w:eastAsia="en-IN"/>
        </w:rPr>
        <w:t>=(</w:t>
      </w:r>
      <w:proofErr w:type="gramEnd"/>
      <w:r>
        <w:rPr>
          <w:lang w:eastAsia="en-IN"/>
        </w:rPr>
        <w:t>36000/52)*9</w:t>
      </w:r>
    </w:p>
    <w:p w14:paraId="7E35CA5B" w14:textId="05156026" w:rsidR="001B1441" w:rsidRDefault="001B1441" w:rsidP="001B1441">
      <w:pPr>
        <w:spacing w:line="360" w:lineRule="auto"/>
        <w:jc w:val="both"/>
        <w:rPr>
          <w:lang w:eastAsia="en-IN"/>
        </w:rPr>
      </w:pPr>
      <w:r>
        <w:rPr>
          <w:lang w:eastAsia="en-IN"/>
        </w:rPr>
        <w:t>Vs= 6 KV</w:t>
      </w:r>
    </w:p>
    <w:p w14:paraId="5D83C996" w14:textId="77777777" w:rsidR="00AB13A3" w:rsidRDefault="00000000" w:rsidP="001B1441">
      <w:pPr>
        <w:spacing w:line="360" w:lineRule="auto"/>
        <w:jc w:val="both"/>
        <w:rPr>
          <w:lang w:eastAsia="en-IN"/>
        </w:rPr>
      </w:pPr>
      <w:r>
        <w:rPr>
          <w:lang w:eastAsia="en-IN"/>
        </w:rPr>
        <w:t>For step up transformer Vp&lt;</w:t>
      </w:r>
      <w:proofErr w:type="gramStart"/>
      <w:r>
        <w:rPr>
          <w:lang w:eastAsia="en-IN"/>
        </w:rPr>
        <w:t>Vs ,</w:t>
      </w:r>
      <w:proofErr w:type="gramEnd"/>
      <w:r>
        <w:rPr>
          <w:lang w:eastAsia="en-IN"/>
        </w:rPr>
        <w:t xml:space="preserve"> Np &lt;Ns</w:t>
      </w:r>
    </w:p>
    <w:p w14:paraId="23D976B5" w14:textId="77777777" w:rsidR="001F4996" w:rsidRDefault="001F4996" w:rsidP="001B1441">
      <w:pPr>
        <w:spacing w:line="360" w:lineRule="auto"/>
        <w:jc w:val="both"/>
        <w:rPr>
          <w:lang w:eastAsia="en-IN"/>
        </w:rPr>
      </w:pPr>
    </w:p>
    <w:p w14:paraId="1DAC96C1" w14:textId="1CF95415" w:rsidR="001F4996" w:rsidRDefault="001B1441" w:rsidP="001B1441">
      <w:pPr>
        <w:spacing w:line="276" w:lineRule="auto"/>
        <w:jc w:val="center"/>
        <w:rPr>
          <w:lang w:eastAsia="en-IN"/>
        </w:rPr>
      </w:pPr>
      <w:r>
        <w:rPr>
          <w:noProof/>
          <w:lang w:eastAsia="en-IN"/>
        </w:rPr>
        <w:drawing>
          <wp:inline distT="0" distB="0" distL="0" distR="0" wp14:anchorId="5447AAB7" wp14:editId="2D98F823">
            <wp:extent cx="3204103" cy="4087965"/>
            <wp:effectExtent l="438150" t="0" r="415925" b="0"/>
            <wp:docPr id="996029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29910" name="Picture 996029910"/>
                    <pic:cNvPicPr/>
                  </pic:nvPicPr>
                  <pic:blipFill rotWithShape="1">
                    <a:blip r:embed="rId11" cstate="print">
                      <a:extLst>
                        <a:ext uri="{28A0092B-C50C-407E-A947-70E740481C1C}">
                          <a14:useLocalDpi xmlns:a14="http://schemas.microsoft.com/office/drawing/2010/main" val="0"/>
                        </a:ext>
                      </a:extLst>
                    </a:blip>
                    <a:srcRect l="38430" t="27410" r="19626" b="15688"/>
                    <a:stretch/>
                  </pic:blipFill>
                  <pic:spPr bwMode="auto">
                    <a:xfrm rot="5400000">
                      <a:off x="0" y="0"/>
                      <a:ext cx="3209915" cy="4095380"/>
                    </a:xfrm>
                    <a:prstGeom prst="rect">
                      <a:avLst/>
                    </a:prstGeom>
                    <a:ln>
                      <a:noFill/>
                    </a:ln>
                    <a:extLst>
                      <a:ext uri="{53640926-AAD7-44D8-BBD7-CCE9431645EC}">
                        <a14:shadowObscured xmlns:a14="http://schemas.microsoft.com/office/drawing/2010/main"/>
                      </a:ext>
                    </a:extLst>
                  </pic:spPr>
                </pic:pic>
              </a:graphicData>
            </a:graphic>
          </wp:inline>
        </w:drawing>
      </w:r>
    </w:p>
    <w:p w14:paraId="012031C0" w14:textId="302DE181" w:rsidR="001F4996" w:rsidRPr="001B1441" w:rsidRDefault="001B1441" w:rsidP="001B1441">
      <w:pPr>
        <w:spacing w:line="276" w:lineRule="auto"/>
        <w:jc w:val="center"/>
        <w:rPr>
          <w:sz w:val="28"/>
          <w:szCs w:val="28"/>
          <w:lang w:eastAsia="en-IN"/>
        </w:rPr>
      </w:pPr>
      <w:r w:rsidRPr="001B1441">
        <w:rPr>
          <w:sz w:val="28"/>
          <w:szCs w:val="28"/>
          <w:lang w:eastAsia="en-IN"/>
        </w:rPr>
        <w:t>Fig. 3.2 DC-DC Step up transformer</w:t>
      </w:r>
    </w:p>
    <w:p w14:paraId="4B2138BD" w14:textId="77777777" w:rsidR="001F4996" w:rsidRDefault="001F4996" w:rsidP="00C73A56">
      <w:pPr>
        <w:spacing w:line="276" w:lineRule="auto"/>
        <w:jc w:val="both"/>
        <w:rPr>
          <w:lang w:eastAsia="en-IN"/>
        </w:rPr>
      </w:pPr>
    </w:p>
    <w:p w14:paraId="548A8805" w14:textId="77777777" w:rsidR="001F4996" w:rsidRDefault="001F4996" w:rsidP="00C73A56">
      <w:pPr>
        <w:spacing w:line="276" w:lineRule="auto"/>
        <w:jc w:val="both"/>
        <w:rPr>
          <w:lang w:eastAsia="en-IN"/>
        </w:rPr>
      </w:pPr>
    </w:p>
    <w:p w14:paraId="6191198E" w14:textId="77777777" w:rsidR="001F4996" w:rsidRDefault="001F4996" w:rsidP="00C73A56">
      <w:pPr>
        <w:spacing w:line="276" w:lineRule="auto"/>
        <w:jc w:val="both"/>
        <w:rPr>
          <w:lang w:eastAsia="en-IN"/>
        </w:rPr>
      </w:pPr>
    </w:p>
    <w:p w14:paraId="168E5273" w14:textId="77777777" w:rsidR="001F4996" w:rsidRDefault="001F4996" w:rsidP="00C73A56">
      <w:pPr>
        <w:spacing w:line="276" w:lineRule="auto"/>
        <w:jc w:val="both"/>
        <w:rPr>
          <w:lang w:eastAsia="en-IN"/>
        </w:rPr>
      </w:pPr>
    </w:p>
    <w:p w14:paraId="6CFDD4E6" w14:textId="77777777" w:rsidR="001F4996" w:rsidRDefault="001F4996" w:rsidP="00C73A56">
      <w:pPr>
        <w:spacing w:line="276" w:lineRule="auto"/>
        <w:jc w:val="both"/>
        <w:rPr>
          <w:lang w:eastAsia="en-IN"/>
        </w:rPr>
      </w:pPr>
    </w:p>
    <w:p w14:paraId="60DD7490" w14:textId="77777777" w:rsidR="001F4996" w:rsidRDefault="001F4996" w:rsidP="00C73A56">
      <w:pPr>
        <w:spacing w:line="276" w:lineRule="auto"/>
        <w:jc w:val="both"/>
        <w:rPr>
          <w:lang w:eastAsia="en-IN"/>
        </w:rPr>
      </w:pPr>
    </w:p>
    <w:p w14:paraId="2ACD9FA4" w14:textId="77777777" w:rsidR="001F4996" w:rsidRDefault="001F4996" w:rsidP="00C73A56">
      <w:pPr>
        <w:spacing w:line="276" w:lineRule="auto"/>
        <w:jc w:val="both"/>
        <w:rPr>
          <w:lang w:eastAsia="en-IN"/>
        </w:rPr>
      </w:pPr>
    </w:p>
    <w:p w14:paraId="41E5840C" w14:textId="77777777" w:rsidR="001B1441" w:rsidRDefault="001B1441" w:rsidP="00DB31BF">
      <w:pPr>
        <w:spacing w:line="360" w:lineRule="auto"/>
        <w:rPr>
          <w:lang w:eastAsia="en-IN"/>
        </w:rPr>
      </w:pPr>
    </w:p>
    <w:p w14:paraId="1C8888C5" w14:textId="5B435A21" w:rsidR="00DB31BF" w:rsidRPr="00034770" w:rsidRDefault="00000000" w:rsidP="00DB31BF">
      <w:pPr>
        <w:spacing w:line="360" w:lineRule="auto"/>
        <w:rPr>
          <w:b/>
          <w:bCs/>
          <w:color w:val="000000" w:themeColor="text1"/>
          <w:lang w:eastAsia="en-IN"/>
        </w:rPr>
      </w:pPr>
      <w:proofErr w:type="gramStart"/>
      <w:r w:rsidRPr="00034770">
        <w:rPr>
          <w:b/>
          <w:bCs/>
          <w:color w:val="000000" w:themeColor="text1"/>
          <w:lang w:eastAsia="en-IN"/>
        </w:rPr>
        <w:lastRenderedPageBreak/>
        <w:t>3.3.</w:t>
      </w:r>
      <w:r w:rsidR="00034770" w:rsidRPr="00034770">
        <w:rPr>
          <w:b/>
          <w:bCs/>
          <w:color w:val="000000" w:themeColor="text1"/>
          <w:lang w:eastAsia="en-IN"/>
        </w:rPr>
        <w:t xml:space="preserve">2 </w:t>
      </w:r>
      <w:r w:rsidRPr="00034770">
        <w:rPr>
          <w:b/>
          <w:bCs/>
          <w:color w:val="000000" w:themeColor="text1"/>
          <w:lang w:eastAsia="en-IN"/>
        </w:rPr>
        <w:t xml:space="preserve"> Droplet</w:t>
      </w:r>
      <w:proofErr w:type="gramEnd"/>
      <w:r w:rsidRPr="00034770">
        <w:rPr>
          <w:b/>
          <w:bCs/>
          <w:color w:val="000000" w:themeColor="text1"/>
          <w:lang w:eastAsia="en-IN"/>
        </w:rPr>
        <w:t xml:space="preserve"> size measurement</w:t>
      </w:r>
    </w:p>
    <w:p w14:paraId="3CF3A8C3" w14:textId="470FA441" w:rsidR="00DB31BF" w:rsidRDefault="003D5CD9" w:rsidP="008E249C">
      <w:pPr>
        <w:spacing w:line="360" w:lineRule="auto"/>
        <w:jc w:val="both"/>
        <w:rPr>
          <w:color w:val="000000" w:themeColor="text1"/>
          <w:lang w:eastAsia="en-IN"/>
        </w:rPr>
      </w:pPr>
      <w:r w:rsidRPr="003D5CD9">
        <w:rPr>
          <w:color w:val="000000" w:themeColor="text1"/>
          <w:lang w:eastAsia="en-IN"/>
        </w:rPr>
        <w:t xml:space="preserve">It is possible to calculate droplet sizes at various spray angles, charging voltages, and locations. Figure shows a graph that shows droplet sizes at different charging voltages (15 kV and 20 kV) but at the same spray settings and position (15 m from the spray). The VMD is 108.4 </w:t>
      </w:r>
      <w:proofErr w:type="spellStart"/>
      <w:r w:rsidRPr="003D5CD9">
        <w:rPr>
          <w:color w:val="000000" w:themeColor="text1"/>
          <w:lang w:eastAsia="en-IN"/>
        </w:rPr>
        <w:t>μm</w:t>
      </w:r>
      <w:proofErr w:type="spellEnd"/>
      <w:r w:rsidRPr="003D5CD9">
        <w:rPr>
          <w:color w:val="000000" w:themeColor="text1"/>
          <w:lang w:eastAsia="en-IN"/>
        </w:rPr>
        <w:t xml:space="preserve"> for non-electrostatic spraying, 96.7 </w:t>
      </w:r>
      <w:proofErr w:type="spellStart"/>
      <w:r w:rsidRPr="003D5CD9">
        <w:rPr>
          <w:color w:val="000000" w:themeColor="text1"/>
          <w:lang w:eastAsia="en-IN"/>
        </w:rPr>
        <w:t>μm</w:t>
      </w:r>
      <w:proofErr w:type="spellEnd"/>
      <w:r w:rsidRPr="003D5CD9">
        <w:rPr>
          <w:color w:val="000000" w:themeColor="text1"/>
          <w:lang w:eastAsia="en-IN"/>
        </w:rPr>
        <w:t xml:space="preserve"> at 15 kV charging voltage and 80.6 </w:t>
      </w:r>
      <w:proofErr w:type="spellStart"/>
      <w:r w:rsidRPr="003D5CD9">
        <w:rPr>
          <w:color w:val="000000" w:themeColor="text1"/>
          <w:lang w:eastAsia="en-IN"/>
        </w:rPr>
        <w:t>μm</w:t>
      </w:r>
      <w:proofErr w:type="spellEnd"/>
      <w:r w:rsidRPr="003D5CD9">
        <w:rPr>
          <w:color w:val="000000" w:themeColor="text1"/>
          <w:lang w:eastAsia="en-IN"/>
        </w:rPr>
        <w:t xml:space="preserve"> at 20 kV charging voltage for electrostatic spraying. In </w:t>
      </w:r>
      <w:proofErr w:type="gramStart"/>
      <w:r w:rsidRPr="003D5CD9">
        <w:rPr>
          <w:color w:val="000000" w:themeColor="text1"/>
          <w:lang w:eastAsia="en-IN"/>
        </w:rPr>
        <w:t>Figure ,</w:t>
      </w:r>
      <w:proofErr w:type="gramEnd"/>
      <w:r w:rsidRPr="003D5CD9">
        <w:rPr>
          <w:color w:val="000000" w:themeColor="text1"/>
          <w:lang w:eastAsia="en-IN"/>
        </w:rPr>
        <w:t xml:space="preserve"> a comparison of a and b reveals that b's curve extends in the direction of the small droplets, suggesting that the generation of small droplets is distinct. Consequently, the atomization of droplets can be enhanced by electrostatic spraying. Because of the steeper c curve</w:t>
      </w:r>
      <w:r>
        <w:rPr>
          <w:color w:val="000000" w:themeColor="text1"/>
          <w:lang w:eastAsia="en-IN"/>
        </w:rPr>
        <w:t xml:space="preserve"> </w:t>
      </w:r>
      <w:r w:rsidR="00000000" w:rsidRPr="00DB31BF">
        <w:rPr>
          <w:color w:val="000000" w:themeColor="text1"/>
          <w:lang w:eastAsia="en-IN"/>
        </w:rPr>
        <w:t>than the curve of b indicates that as charging voltages increased, droplet size became more uniform.</w:t>
      </w:r>
    </w:p>
    <w:p w14:paraId="6A9E0758" w14:textId="77777777" w:rsidR="00DB31BF" w:rsidRDefault="00DB31BF" w:rsidP="00DB31BF">
      <w:pPr>
        <w:spacing w:line="360" w:lineRule="auto"/>
        <w:rPr>
          <w:color w:val="000000" w:themeColor="text1"/>
          <w:lang w:eastAsia="en-IN"/>
        </w:rPr>
      </w:pPr>
    </w:p>
    <w:p w14:paraId="4B8CB840" w14:textId="77777777" w:rsidR="00DB31BF" w:rsidRPr="00DB31BF" w:rsidRDefault="00000000" w:rsidP="00DB31BF">
      <w:pPr>
        <w:spacing w:line="360" w:lineRule="auto"/>
        <w:jc w:val="center"/>
        <w:rPr>
          <w:color w:val="000000" w:themeColor="text1"/>
          <w:lang w:eastAsia="en-IN"/>
        </w:rPr>
      </w:pPr>
      <w:r>
        <w:rPr>
          <w:noProof/>
          <w:color w:val="000000" w:themeColor="text1"/>
        </w:rPr>
        <w:drawing>
          <wp:inline distT="0" distB="0" distL="0" distR="0" wp14:anchorId="7219D4CB" wp14:editId="64056F92">
            <wp:extent cx="6330773" cy="4953662"/>
            <wp:effectExtent l="0" t="0" r="0" b="0"/>
            <wp:docPr id="2064993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3070" name="Picture 2064993070"/>
                    <pic:cNvPicPr/>
                  </pic:nvPicPr>
                  <pic:blipFill>
                    <a:blip r:embed="rId12">
                      <a:extLst>
                        <a:ext uri="{28A0092B-C50C-407E-A947-70E740481C1C}">
                          <a14:useLocalDpi xmlns:a14="http://schemas.microsoft.com/office/drawing/2010/main" val="0"/>
                        </a:ext>
                      </a:extLst>
                    </a:blip>
                    <a:srcRect l="34957" t="29073" r="12463" b="16306"/>
                    <a:stretch>
                      <a:fillRect/>
                    </a:stretch>
                  </pic:blipFill>
                  <pic:spPr bwMode="auto">
                    <a:xfrm>
                      <a:off x="0" y="0"/>
                      <a:ext cx="6354464" cy="4972199"/>
                    </a:xfrm>
                    <a:prstGeom prst="rect">
                      <a:avLst/>
                    </a:prstGeom>
                    <a:ln>
                      <a:noFill/>
                    </a:ln>
                    <a:extLst>
                      <a:ext uri="{53640926-AAD7-44D8-BBD7-CCE9431645EC}">
                        <a14:shadowObscured xmlns:a14="http://schemas.microsoft.com/office/drawing/2010/main"/>
                      </a:ext>
                    </a:extLst>
                  </pic:spPr>
                </pic:pic>
              </a:graphicData>
            </a:graphic>
          </wp:inline>
        </w:drawing>
      </w:r>
    </w:p>
    <w:p w14:paraId="70853DB3" w14:textId="6CF62866" w:rsidR="00DB31BF" w:rsidRPr="001B1441" w:rsidRDefault="00000000" w:rsidP="00E42ABE">
      <w:pPr>
        <w:spacing w:line="360" w:lineRule="auto"/>
        <w:jc w:val="center"/>
        <w:rPr>
          <w:color w:val="000000" w:themeColor="text1"/>
          <w:sz w:val="28"/>
          <w:szCs w:val="28"/>
          <w:lang w:eastAsia="en-IN"/>
        </w:rPr>
      </w:pPr>
      <w:r w:rsidRPr="001B1441">
        <w:rPr>
          <w:color w:val="000000" w:themeColor="text1"/>
          <w:sz w:val="28"/>
          <w:szCs w:val="28"/>
          <w:lang w:eastAsia="en-IN"/>
        </w:rPr>
        <w:t>Fig. 3.</w:t>
      </w:r>
      <w:r w:rsidR="001B1441" w:rsidRPr="001B1441">
        <w:rPr>
          <w:color w:val="000000" w:themeColor="text1"/>
          <w:sz w:val="28"/>
          <w:szCs w:val="28"/>
          <w:lang w:eastAsia="en-IN"/>
        </w:rPr>
        <w:t>4</w:t>
      </w:r>
      <w:r w:rsidR="001F4996" w:rsidRPr="001B1441">
        <w:rPr>
          <w:color w:val="000000" w:themeColor="text1"/>
          <w:sz w:val="28"/>
          <w:szCs w:val="28"/>
          <w:lang w:eastAsia="en-IN"/>
        </w:rPr>
        <w:t xml:space="preserve"> </w:t>
      </w:r>
      <w:r w:rsidRPr="001B1441">
        <w:rPr>
          <w:color w:val="000000" w:themeColor="text1"/>
          <w:sz w:val="28"/>
          <w:szCs w:val="28"/>
          <w:lang w:eastAsia="en-IN"/>
        </w:rPr>
        <w:t>Drop size test for various voltage</w:t>
      </w:r>
    </w:p>
    <w:p w14:paraId="429CDCAF" w14:textId="77777777" w:rsidR="00E42ABE" w:rsidRDefault="00E42ABE" w:rsidP="00544727">
      <w:pPr>
        <w:spacing w:line="360" w:lineRule="auto"/>
        <w:jc w:val="both"/>
        <w:rPr>
          <w:b/>
          <w:bCs/>
          <w:color w:val="000000" w:themeColor="text1"/>
          <w:lang w:eastAsia="en-IN"/>
        </w:rPr>
      </w:pPr>
    </w:p>
    <w:p w14:paraId="46EA3140" w14:textId="77777777" w:rsidR="001B1441" w:rsidRDefault="001B1441" w:rsidP="00544727">
      <w:pPr>
        <w:spacing w:line="360" w:lineRule="auto"/>
        <w:jc w:val="both"/>
        <w:rPr>
          <w:b/>
          <w:bCs/>
          <w:color w:val="000000" w:themeColor="text1"/>
          <w:lang w:eastAsia="en-IN"/>
        </w:rPr>
      </w:pPr>
    </w:p>
    <w:p w14:paraId="16CB0BB4" w14:textId="1D0794F5" w:rsidR="00DB31BF" w:rsidRPr="00034770" w:rsidRDefault="00000000" w:rsidP="00544727">
      <w:pPr>
        <w:spacing w:line="360" w:lineRule="auto"/>
        <w:jc w:val="both"/>
        <w:rPr>
          <w:b/>
          <w:bCs/>
          <w:color w:val="000000" w:themeColor="text1"/>
          <w:lang w:eastAsia="en-IN"/>
        </w:rPr>
      </w:pPr>
      <w:proofErr w:type="gramStart"/>
      <w:r w:rsidRPr="00034770">
        <w:rPr>
          <w:b/>
          <w:bCs/>
          <w:color w:val="000000" w:themeColor="text1"/>
          <w:lang w:eastAsia="en-IN"/>
        </w:rPr>
        <w:lastRenderedPageBreak/>
        <w:t>3.3.</w:t>
      </w:r>
      <w:r w:rsidR="00034770" w:rsidRPr="00034770">
        <w:rPr>
          <w:b/>
          <w:bCs/>
          <w:color w:val="000000" w:themeColor="text1"/>
          <w:lang w:eastAsia="en-IN"/>
        </w:rPr>
        <w:t>3</w:t>
      </w:r>
      <w:r w:rsidRPr="00034770">
        <w:rPr>
          <w:b/>
          <w:bCs/>
          <w:color w:val="000000" w:themeColor="text1"/>
          <w:lang w:eastAsia="en-IN"/>
        </w:rPr>
        <w:t xml:space="preserve">  Charge</w:t>
      </w:r>
      <w:proofErr w:type="gramEnd"/>
      <w:r w:rsidRPr="00034770">
        <w:rPr>
          <w:b/>
          <w:bCs/>
          <w:color w:val="000000" w:themeColor="text1"/>
          <w:lang w:eastAsia="en-IN"/>
        </w:rPr>
        <w:t>-to-mass ratio test</w:t>
      </w:r>
    </w:p>
    <w:p w14:paraId="15ABF725" w14:textId="77777777" w:rsidR="003D5CD9" w:rsidRPr="003D5CD9" w:rsidRDefault="003D5CD9" w:rsidP="003D5CD9">
      <w:pPr>
        <w:spacing w:line="360" w:lineRule="auto"/>
        <w:jc w:val="both"/>
        <w:rPr>
          <w:color w:val="000000" w:themeColor="text1"/>
          <w:lang w:eastAsia="en-IN"/>
        </w:rPr>
      </w:pPr>
      <w:r w:rsidRPr="003D5CD9">
        <w:rPr>
          <w:color w:val="000000" w:themeColor="text1"/>
          <w:lang w:eastAsia="en-IN"/>
        </w:rPr>
        <w:t xml:space="preserve">An essential statistic for evaluating the effectiveness of electrostatic spraying is the charge-to-mass ratio. The higher the charge-to-mass ratio, the more effective electrostatic spraying should be in general. </w:t>
      </w:r>
    </w:p>
    <w:p w14:paraId="0134F07B" w14:textId="38CCE822" w:rsidR="003D5CD9" w:rsidRPr="003D5CD9" w:rsidRDefault="003D5CD9" w:rsidP="003D5CD9">
      <w:pPr>
        <w:spacing w:line="360" w:lineRule="auto"/>
        <w:jc w:val="both"/>
        <w:rPr>
          <w:color w:val="000000" w:themeColor="text1"/>
          <w:lang w:eastAsia="en-IN"/>
        </w:rPr>
      </w:pPr>
      <w:r>
        <w:rPr>
          <w:color w:val="000000" w:themeColor="text1"/>
          <w:lang w:eastAsia="en-IN"/>
        </w:rPr>
        <w:t xml:space="preserve">a. </w:t>
      </w:r>
      <w:r w:rsidRPr="003D5CD9">
        <w:rPr>
          <w:color w:val="000000" w:themeColor="text1"/>
          <w:lang w:eastAsia="en-IN"/>
        </w:rPr>
        <w:t>Not electrostatic</w:t>
      </w:r>
    </w:p>
    <w:p w14:paraId="2B9C272A" w14:textId="22F11827" w:rsidR="003D5CD9" w:rsidRPr="003D5CD9" w:rsidRDefault="003D5CD9" w:rsidP="003D5CD9">
      <w:pPr>
        <w:spacing w:line="360" w:lineRule="auto"/>
        <w:jc w:val="both"/>
        <w:rPr>
          <w:color w:val="000000" w:themeColor="text1"/>
          <w:lang w:eastAsia="en-IN"/>
        </w:rPr>
      </w:pPr>
      <w:r w:rsidRPr="003D5CD9">
        <w:rPr>
          <w:color w:val="000000" w:themeColor="text1"/>
          <w:lang w:eastAsia="en-IN"/>
        </w:rPr>
        <w:t>b. Electrostatic 15 kV</w:t>
      </w:r>
    </w:p>
    <w:p w14:paraId="2097471C" w14:textId="0F53C225" w:rsidR="003D5CD9" w:rsidRPr="003D5CD9" w:rsidRDefault="003D5CD9" w:rsidP="003D5CD9">
      <w:pPr>
        <w:spacing w:line="360" w:lineRule="auto"/>
        <w:jc w:val="both"/>
        <w:rPr>
          <w:color w:val="000000" w:themeColor="text1"/>
          <w:lang w:eastAsia="en-IN"/>
        </w:rPr>
      </w:pPr>
      <w:r>
        <w:rPr>
          <w:color w:val="000000" w:themeColor="text1"/>
          <w:lang w:eastAsia="en-IN"/>
        </w:rPr>
        <w:t>c</w:t>
      </w:r>
      <w:r w:rsidRPr="003D5CD9">
        <w:rPr>
          <w:color w:val="000000" w:themeColor="text1"/>
          <w:lang w:eastAsia="en-IN"/>
        </w:rPr>
        <w:t>. Electrostatic 20 kV</w:t>
      </w:r>
    </w:p>
    <w:p w14:paraId="668FB045" w14:textId="77777777" w:rsidR="003D5CD9" w:rsidRPr="003D5CD9" w:rsidRDefault="003D5CD9" w:rsidP="003D5CD9">
      <w:pPr>
        <w:spacing w:line="360" w:lineRule="auto"/>
        <w:jc w:val="both"/>
        <w:rPr>
          <w:color w:val="000000" w:themeColor="text1"/>
          <w:lang w:eastAsia="en-IN"/>
        </w:rPr>
      </w:pPr>
      <w:r w:rsidRPr="003D5CD9">
        <w:rPr>
          <w:color w:val="000000" w:themeColor="text1"/>
          <w:lang w:eastAsia="en-IN"/>
        </w:rPr>
        <w:t xml:space="preserve">The charge could be calculated by measuring the current using a micro-amperemeter, and the mass rate could be determined by gathering spray liquid for a predefined period of time. The charge-to-mass ratio, or </w:t>
      </w:r>
      <w:proofErr w:type="spellStart"/>
      <w:r w:rsidRPr="003D5CD9">
        <w:rPr>
          <w:color w:val="000000" w:themeColor="text1"/>
          <w:lang w:eastAsia="en-IN"/>
        </w:rPr>
        <w:t>qcm</w:t>
      </w:r>
      <w:proofErr w:type="spellEnd"/>
      <w:r w:rsidRPr="003D5CD9">
        <w:rPr>
          <w:color w:val="000000" w:themeColor="text1"/>
          <w:lang w:eastAsia="en-IN"/>
        </w:rPr>
        <w:t>, is found by dividing the current by the mass rate.</w:t>
      </w:r>
    </w:p>
    <w:p w14:paraId="588C12CC" w14:textId="02521B61" w:rsidR="00DB31BF" w:rsidRDefault="003D5CD9" w:rsidP="003D5CD9">
      <w:pPr>
        <w:spacing w:line="360" w:lineRule="auto"/>
        <w:jc w:val="both"/>
        <w:rPr>
          <w:color w:val="000000" w:themeColor="text1"/>
          <w:lang w:eastAsia="en-IN"/>
        </w:rPr>
      </w:pPr>
      <w:r w:rsidRPr="003D5CD9">
        <w:rPr>
          <w:color w:val="000000" w:themeColor="text1"/>
          <w:lang w:eastAsia="en-IN"/>
        </w:rPr>
        <w:t xml:space="preserve">The charge-to-mass ratio was measured under specific spraying conditions at three different distances (10 m, 20 m, and 30 m), </w:t>
      </w:r>
      <w:proofErr w:type="gramStart"/>
      <w:r w:rsidRPr="003D5CD9">
        <w:rPr>
          <w:color w:val="000000" w:themeColor="text1"/>
          <w:lang w:eastAsia="en-IN"/>
        </w:rPr>
        <w:t xml:space="preserve">voltages </w:t>
      </w:r>
      <w:r w:rsidR="00000000" w:rsidRPr="00544727">
        <w:rPr>
          <w:color w:val="000000" w:themeColor="text1"/>
          <w:lang w:eastAsia="en-IN"/>
        </w:rPr>
        <w:t xml:space="preserve"> (</w:t>
      </w:r>
      <w:proofErr w:type="gramEnd"/>
      <w:r w:rsidR="00000000" w:rsidRPr="00544727">
        <w:rPr>
          <w:color w:val="000000" w:themeColor="text1"/>
          <w:lang w:eastAsia="en-IN"/>
        </w:rPr>
        <w:t>15 kV to 25 kV).</w:t>
      </w:r>
    </w:p>
    <w:p w14:paraId="10BA0889" w14:textId="77777777" w:rsidR="00544727" w:rsidRPr="00DB31BF" w:rsidRDefault="00544727" w:rsidP="00544727">
      <w:pPr>
        <w:spacing w:line="360" w:lineRule="auto"/>
        <w:jc w:val="both"/>
        <w:rPr>
          <w:color w:val="000000" w:themeColor="text1"/>
          <w:lang w:eastAsia="en-IN"/>
        </w:rPr>
      </w:pPr>
    </w:p>
    <w:p w14:paraId="4BE61CE0" w14:textId="77777777" w:rsidR="00E42ABE" w:rsidRDefault="00000000" w:rsidP="00544727">
      <w:pPr>
        <w:jc w:val="center"/>
        <w:rPr>
          <w:b/>
          <w:bCs/>
          <w:color w:val="000000" w:themeColor="text1"/>
          <w:sz w:val="28"/>
          <w:szCs w:val="28"/>
          <w:lang w:eastAsia="en-IN"/>
        </w:rPr>
      </w:pPr>
      <w:r>
        <w:rPr>
          <w:b/>
          <w:bCs/>
          <w:noProof/>
          <w:color w:val="000000" w:themeColor="text1"/>
          <w:sz w:val="28"/>
          <w:szCs w:val="28"/>
        </w:rPr>
        <w:drawing>
          <wp:inline distT="0" distB="0" distL="0" distR="0" wp14:anchorId="3F962FBF" wp14:editId="7FB287F4">
            <wp:extent cx="5597718" cy="4110707"/>
            <wp:effectExtent l="0" t="0" r="3175" b="4445"/>
            <wp:docPr id="858828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28353" name="Picture 858828353"/>
                    <pic:cNvPicPr/>
                  </pic:nvPicPr>
                  <pic:blipFill>
                    <a:blip r:embed="rId13">
                      <a:extLst>
                        <a:ext uri="{28A0092B-C50C-407E-A947-70E740481C1C}">
                          <a14:useLocalDpi xmlns:a14="http://schemas.microsoft.com/office/drawing/2010/main" val="0"/>
                        </a:ext>
                      </a:extLst>
                    </a:blip>
                    <a:srcRect l="32737" t="36176" r="11901" b="13431"/>
                    <a:stretch>
                      <a:fillRect/>
                    </a:stretch>
                  </pic:blipFill>
                  <pic:spPr bwMode="auto">
                    <a:xfrm>
                      <a:off x="0" y="0"/>
                      <a:ext cx="5626305" cy="4131700"/>
                    </a:xfrm>
                    <a:prstGeom prst="rect">
                      <a:avLst/>
                    </a:prstGeom>
                    <a:ln>
                      <a:noFill/>
                    </a:ln>
                    <a:extLst>
                      <a:ext uri="{53640926-AAD7-44D8-BBD7-CCE9431645EC}">
                        <a14:shadowObscured xmlns:a14="http://schemas.microsoft.com/office/drawing/2010/main"/>
                      </a:ext>
                    </a:extLst>
                  </pic:spPr>
                </pic:pic>
              </a:graphicData>
            </a:graphic>
          </wp:inline>
        </w:drawing>
      </w:r>
    </w:p>
    <w:p w14:paraId="15FB4C78" w14:textId="77777777" w:rsidR="00A26CD3" w:rsidRDefault="00A26CD3" w:rsidP="00544727">
      <w:pPr>
        <w:jc w:val="center"/>
        <w:rPr>
          <w:b/>
          <w:bCs/>
          <w:color w:val="000000" w:themeColor="text1"/>
          <w:sz w:val="28"/>
          <w:szCs w:val="28"/>
          <w:lang w:eastAsia="en-IN"/>
        </w:rPr>
      </w:pPr>
    </w:p>
    <w:p w14:paraId="51BA6FB0" w14:textId="4856DED8" w:rsidR="005A6F52" w:rsidRPr="00E42ABE" w:rsidRDefault="00000000" w:rsidP="005A6F52">
      <w:pPr>
        <w:jc w:val="center"/>
        <w:rPr>
          <w:color w:val="000000" w:themeColor="text1"/>
          <w:sz w:val="28"/>
          <w:szCs w:val="28"/>
          <w:lang w:eastAsia="en-IN"/>
        </w:rPr>
      </w:pPr>
      <w:r w:rsidRPr="00E42ABE">
        <w:rPr>
          <w:color w:val="000000" w:themeColor="text1"/>
          <w:sz w:val="28"/>
          <w:szCs w:val="28"/>
          <w:lang w:eastAsia="en-IN"/>
        </w:rPr>
        <w:t xml:space="preserve">Fig. </w:t>
      </w:r>
      <w:proofErr w:type="gramStart"/>
      <w:r w:rsidRPr="00E42ABE">
        <w:rPr>
          <w:color w:val="000000" w:themeColor="text1"/>
          <w:sz w:val="28"/>
          <w:szCs w:val="28"/>
          <w:lang w:eastAsia="en-IN"/>
        </w:rPr>
        <w:t>3.</w:t>
      </w:r>
      <w:r w:rsidR="001B1441">
        <w:rPr>
          <w:color w:val="000000" w:themeColor="text1"/>
          <w:sz w:val="28"/>
          <w:szCs w:val="28"/>
          <w:lang w:eastAsia="en-IN"/>
        </w:rPr>
        <w:t>5</w:t>
      </w:r>
      <w:r w:rsidR="001F4996">
        <w:rPr>
          <w:color w:val="000000" w:themeColor="text1"/>
          <w:sz w:val="28"/>
          <w:szCs w:val="28"/>
          <w:lang w:eastAsia="en-IN"/>
        </w:rPr>
        <w:t xml:space="preserve"> </w:t>
      </w:r>
      <w:r w:rsidRPr="00E42ABE">
        <w:rPr>
          <w:color w:val="000000" w:themeColor="text1"/>
          <w:sz w:val="28"/>
          <w:szCs w:val="28"/>
          <w:lang w:eastAsia="en-IN"/>
        </w:rPr>
        <w:t xml:space="preserve"> Charge</w:t>
      </w:r>
      <w:proofErr w:type="gramEnd"/>
      <w:r w:rsidRPr="00E42ABE">
        <w:rPr>
          <w:color w:val="000000" w:themeColor="text1"/>
          <w:sz w:val="28"/>
          <w:szCs w:val="28"/>
          <w:lang w:eastAsia="en-IN"/>
        </w:rPr>
        <w:t xml:space="preserve"> to mass ratio for various voltage</w:t>
      </w:r>
      <w:r w:rsidRPr="00E42ABE">
        <w:rPr>
          <w:color w:val="000000" w:themeColor="text1"/>
          <w:sz w:val="28"/>
          <w:szCs w:val="28"/>
          <w:lang w:eastAsia="en-IN"/>
        </w:rPr>
        <w:br w:type="page"/>
      </w:r>
    </w:p>
    <w:p w14:paraId="1E3E2DAB" w14:textId="49AF4D94" w:rsidR="005A6F52" w:rsidRDefault="00000000" w:rsidP="000268D0">
      <w:pPr>
        <w:spacing w:line="360" w:lineRule="auto"/>
        <w:rPr>
          <w:b/>
          <w:bCs/>
          <w:color w:val="000000" w:themeColor="text1"/>
          <w:sz w:val="28"/>
          <w:szCs w:val="28"/>
          <w:lang w:eastAsia="en-IN"/>
        </w:rPr>
      </w:pPr>
      <w:r>
        <w:rPr>
          <w:b/>
          <w:bCs/>
          <w:color w:val="000000" w:themeColor="text1"/>
          <w:sz w:val="28"/>
          <w:szCs w:val="28"/>
          <w:lang w:eastAsia="en-IN"/>
        </w:rPr>
        <w:t>3.4 Hardware implementation</w:t>
      </w:r>
    </w:p>
    <w:p w14:paraId="5AB5308D" w14:textId="76890B37" w:rsidR="005A6F52" w:rsidRPr="00013AB0" w:rsidRDefault="00000000" w:rsidP="00013AB0">
      <w:pPr>
        <w:spacing w:line="360" w:lineRule="auto"/>
        <w:rPr>
          <w:b/>
          <w:bCs/>
          <w:color w:val="000000" w:themeColor="text1"/>
          <w:sz w:val="28"/>
          <w:szCs w:val="28"/>
          <w:lang w:eastAsia="en-IN"/>
        </w:rPr>
      </w:pPr>
      <w:r>
        <w:rPr>
          <w:b/>
          <w:bCs/>
          <w:noProof/>
          <w:color w:val="000000" w:themeColor="text1"/>
          <w:sz w:val="28"/>
          <w:szCs w:val="28"/>
        </w:rPr>
        <w:drawing>
          <wp:inline distT="0" distB="0" distL="0" distR="0" wp14:anchorId="7F16861C" wp14:editId="6304D922">
            <wp:extent cx="5343578" cy="5973534"/>
            <wp:effectExtent l="323850" t="0" r="295275" b="0"/>
            <wp:docPr id="121745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0614" name="Picture 1217450614"/>
                    <pic:cNvPicPr/>
                  </pic:nvPicPr>
                  <pic:blipFill>
                    <a:blip r:embed="rId14" cstate="print">
                      <a:extLst>
                        <a:ext uri="{28A0092B-C50C-407E-A947-70E740481C1C}">
                          <a14:useLocalDpi xmlns:a14="http://schemas.microsoft.com/office/drawing/2010/main" val="0"/>
                        </a:ext>
                      </a:extLst>
                    </a:blip>
                    <a:srcRect l="9472" t="11936" r="24892" b="12682"/>
                    <a:stretch>
                      <a:fillRect/>
                    </a:stretch>
                  </pic:blipFill>
                  <pic:spPr bwMode="auto">
                    <a:xfrm rot="16200000">
                      <a:off x="0" y="0"/>
                      <a:ext cx="5409801" cy="6047564"/>
                    </a:xfrm>
                    <a:prstGeom prst="rect">
                      <a:avLst/>
                    </a:prstGeom>
                    <a:ln>
                      <a:noFill/>
                    </a:ln>
                    <a:extLst>
                      <a:ext uri="{53640926-AAD7-44D8-BBD7-CCE9431645EC}">
                        <a14:shadowObscured xmlns:a14="http://schemas.microsoft.com/office/drawing/2010/main"/>
                      </a:ext>
                    </a:extLst>
                  </pic:spPr>
                </pic:pic>
              </a:graphicData>
            </a:graphic>
          </wp:inline>
        </w:drawing>
      </w:r>
    </w:p>
    <w:p w14:paraId="37C6DC58" w14:textId="01232913" w:rsidR="00034770" w:rsidRPr="00176A25" w:rsidRDefault="00000000" w:rsidP="00176A25">
      <w:pPr>
        <w:spacing w:line="360" w:lineRule="auto"/>
        <w:jc w:val="center"/>
        <w:rPr>
          <w:b/>
          <w:bCs/>
          <w:color w:val="000000" w:themeColor="text1"/>
          <w:sz w:val="28"/>
          <w:szCs w:val="28"/>
          <w:lang w:eastAsia="en-IN"/>
        </w:rPr>
      </w:pPr>
      <w:r w:rsidRPr="00E42ABE">
        <w:rPr>
          <w:color w:val="000000" w:themeColor="text1"/>
          <w:sz w:val="28"/>
          <w:szCs w:val="28"/>
          <w:lang w:eastAsia="en-IN"/>
        </w:rPr>
        <w:t>Fig</w:t>
      </w:r>
      <w:r>
        <w:rPr>
          <w:color w:val="000000" w:themeColor="text1"/>
          <w:sz w:val="28"/>
          <w:szCs w:val="28"/>
          <w:lang w:eastAsia="en-IN"/>
        </w:rPr>
        <w:t>.</w:t>
      </w:r>
      <w:r w:rsidRPr="00E42ABE">
        <w:rPr>
          <w:color w:val="000000" w:themeColor="text1"/>
          <w:sz w:val="28"/>
          <w:szCs w:val="28"/>
          <w:lang w:eastAsia="en-IN"/>
        </w:rPr>
        <w:t xml:space="preserve"> </w:t>
      </w:r>
      <w:proofErr w:type="gramStart"/>
      <w:r w:rsidRPr="00E42ABE">
        <w:rPr>
          <w:color w:val="000000" w:themeColor="text1"/>
          <w:sz w:val="28"/>
          <w:szCs w:val="28"/>
          <w:lang w:eastAsia="en-IN"/>
        </w:rPr>
        <w:t>3.</w:t>
      </w:r>
      <w:r w:rsidR="001B1441">
        <w:rPr>
          <w:color w:val="000000" w:themeColor="text1"/>
          <w:sz w:val="28"/>
          <w:szCs w:val="28"/>
          <w:lang w:eastAsia="en-IN"/>
        </w:rPr>
        <w:t>6</w:t>
      </w:r>
      <w:r w:rsidR="00311073">
        <w:rPr>
          <w:color w:val="000000" w:themeColor="text1"/>
          <w:sz w:val="28"/>
          <w:szCs w:val="28"/>
          <w:lang w:eastAsia="en-IN"/>
        </w:rPr>
        <w:t xml:space="preserve"> </w:t>
      </w:r>
      <w:r w:rsidRPr="00E42ABE">
        <w:rPr>
          <w:color w:val="000000" w:themeColor="text1"/>
          <w:sz w:val="28"/>
          <w:szCs w:val="28"/>
          <w:lang w:eastAsia="en-IN"/>
        </w:rPr>
        <w:t xml:space="preserve"> </w:t>
      </w:r>
      <w:r w:rsidR="0038155A">
        <w:rPr>
          <w:color w:val="000000" w:themeColor="text1"/>
          <w:sz w:val="28"/>
          <w:szCs w:val="28"/>
          <w:lang w:eastAsia="en-IN"/>
        </w:rPr>
        <w:t>C</w:t>
      </w:r>
      <w:r w:rsidRPr="00E42ABE">
        <w:rPr>
          <w:color w:val="000000" w:themeColor="text1"/>
          <w:sz w:val="28"/>
          <w:szCs w:val="28"/>
          <w:lang w:eastAsia="en-IN"/>
        </w:rPr>
        <w:t>ircuit</w:t>
      </w:r>
      <w:proofErr w:type="gramEnd"/>
      <w:r w:rsidRPr="00E42ABE">
        <w:rPr>
          <w:color w:val="000000" w:themeColor="text1"/>
          <w:sz w:val="28"/>
          <w:szCs w:val="28"/>
          <w:lang w:eastAsia="en-IN"/>
        </w:rPr>
        <w:t xml:space="preserve"> implementation</w:t>
      </w:r>
    </w:p>
    <w:p w14:paraId="62FFF7FB" w14:textId="77777777" w:rsidR="005D3246" w:rsidRPr="005D3246" w:rsidRDefault="005D3246" w:rsidP="005D3246">
      <w:pPr>
        <w:spacing w:line="360" w:lineRule="auto"/>
        <w:jc w:val="center"/>
        <w:rPr>
          <w:color w:val="000000" w:themeColor="text1"/>
          <w:sz w:val="28"/>
          <w:szCs w:val="28"/>
          <w:lang w:eastAsia="en-IN"/>
        </w:rPr>
      </w:pPr>
    </w:p>
    <w:p w14:paraId="10D93420" w14:textId="13D340EE" w:rsidR="00E42ABE" w:rsidRPr="00013AB0" w:rsidRDefault="00013AB0" w:rsidP="00013AB0">
      <w:pPr>
        <w:spacing w:line="360" w:lineRule="auto"/>
        <w:jc w:val="both"/>
        <w:rPr>
          <w:color w:val="000000" w:themeColor="text1"/>
          <w:lang w:eastAsia="en-IN"/>
        </w:rPr>
      </w:pPr>
      <w:r w:rsidRPr="00013AB0">
        <w:rPr>
          <w:color w:val="000000" w:themeColor="text1"/>
          <w:lang w:eastAsia="en-IN"/>
        </w:rPr>
        <w:t xml:space="preserve">According to above specified hardware </w:t>
      </w:r>
      <w:proofErr w:type="gramStart"/>
      <w:r w:rsidRPr="00013AB0">
        <w:rPr>
          <w:color w:val="000000" w:themeColor="text1"/>
          <w:lang w:eastAsia="en-IN"/>
        </w:rPr>
        <w:t>design ,</w:t>
      </w:r>
      <w:proofErr w:type="gramEnd"/>
      <w:r w:rsidRPr="00013AB0">
        <w:rPr>
          <w:color w:val="000000" w:themeColor="text1"/>
          <w:lang w:eastAsia="en-IN"/>
        </w:rPr>
        <w:t xml:space="preserve"> figure shows the hardware  implementation of voltage multiplier</w:t>
      </w:r>
      <w:r>
        <w:rPr>
          <w:color w:val="000000" w:themeColor="text1"/>
          <w:lang w:eastAsia="en-IN"/>
        </w:rPr>
        <w:t>(cascading connection of capacitors and diodes)</w:t>
      </w:r>
      <w:r w:rsidRPr="00013AB0">
        <w:rPr>
          <w:color w:val="000000" w:themeColor="text1"/>
          <w:lang w:eastAsia="en-IN"/>
        </w:rPr>
        <w:t xml:space="preserve"> and DC-DC Step up transformer.</w:t>
      </w:r>
    </w:p>
    <w:p w14:paraId="1B06FF9E" w14:textId="72AA9AF7" w:rsidR="00013AB0" w:rsidRDefault="00013AB0" w:rsidP="00013AB0">
      <w:pPr>
        <w:spacing w:line="360" w:lineRule="auto"/>
        <w:jc w:val="both"/>
        <w:rPr>
          <w:color w:val="000000" w:themeColor="text1"/>
          <w:lang w:eastAsia="en-IN"/>
        </w:rPr>
      </w:pPr>
    </w:p>
    <w:p w14:paraId="4A4D4554" w14:textId="77777777" w:rsidR="00013AB0" w:rsidRDefault="00013AB0" w:rsidP="00013AB0">
      <w:pPr>
        <w:spacing w:line="360" w:lineRule="auto"/>
        <w:jc w:val="both"/>
        <w:rPr>
          <w:color w:val="000000" w:themeColor="text1"/>
          <w:lang w:eastAsia="en-IN"/>
        </w:rPr>
      </w:pPr>
    </w:p>
    <w:p w14:paraId="52D87038" w14:textId="77777777" w:rsidR="00013AB0" w:rsidRPr="00E42ABE" w:rsidRDefault="00013AB0" w:rsidP="00013AB0">
      <w:pPr>
        <w:spacing w:line="360" w:lineRule="auto"/>
        <w:jc w:val="both"/>
        <w:rPr>
          <w:color w:val="000000" w:themeColor="text1"/>
          <w:sz w:val="28"/>
          <w:szCs w:val="28"/>
          <w:lang w:eastAsia="en-IN"/>
        </w:rPr>
      </w:pPr>
    </w:p>
    <w:p w14:paraId="621013E1" w14:textId="0BF10D94" w:rsidR="005A6F52" w:rsidRDefault="005A6F52" w:rsidP="000268D0">
      <w:pPr>
        <w:spacing w:line="360" w:lineRule="auto"/>
        <w:rPr>
          <w:b/>
          <w:bCs/>
          <w:color w:val="000000" w:themeColor="text1"/>
          <w:sz w:val="28"/>
          <w:szCs w:val="28"/>
          <w:lang w:eastAsia="en-IN"/>
        </w:rPr>
      </w:pPr>
      <w:r>
        <w:rPr>
          <w:b/>
          <w:bCs/>
          <w:noProof/>
          <w:color w:val="000000" w:themeColor="text1"/>
          <w:sz w:val="28"/>
          <w:szCs w:val="28"/>
          <w:lang w:eastAsia="en-IN"/>
        </w:rPr>
        <w:lastRenderedPageBreak/>
        <w:drawing>
          <wp:inline distT="0" distB="0" distL="0" distR="0" wp14:anchorId="39A29320" wp14:editId="53B2E34F">
            <wp:extent cx="5742539" cy="5721832"/>
            <wp:effectExtent l="0" t="19050" r="0" b="0"/>
            <wp:docPr id="213308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2736" name="Picture 2133082736"/>
                    <pic:cNvPicPr/>
                  </pic:nvPicPr>
                  <pic:blipFill rotWithShape="1">
                    <a:blip r:embed="rId15" cstate="print">
                      <a:extLst>
                        <a:ext uri="{28A0092B-C50C-407E-A947-70E740481C1C}">
                          <a14:useLocalDpi xmlns:a14="http://schemas.microsoft.com/office/drawing/2010/main" val="0"/>
                        </a:ext>
                      </a:extLst>
                    </a:blip>
                    <a:srcRect l="1809" t="5339" b="2472"/>
                    <a:stretch/>
                  </pic:blipFill>
                  <pic:spPr bwMode="auto">
                    <a:xfrm rot="5400000">
                      <a:off x="0" y="0"/>
                      <a:ext cx="5768467" cy="5747667"/>
                    </a:xfrm>
                    <a:prstGeom prst="rect">
                      <a:avLst/>
                    </a:prstGeom>
                    <a:ln>
                      <a:noFill/>
                    </a:ln>
                    <a:extLst>
                      <a:ext uri="{53640926-AAD7-44D8-BBD7-CCE9431645EC}">
                        <a14:shadowObscured xmlns:a14="http://schemas.microsoft.com/office/drawing/2010/main"/>
                      </a:ext>
                    </a:extLst>
                  </pic:spPr>
                </pic:pic>
              </a:graphicData>
            </a:graphic>
          </wp:inline>
        </w:drawing>
      </w:r>
    </w:p>
    <w:p w14:paraId="0259D353" w14:textId="77777777" w:rsidR="00013AB0" w:rsidRDefault="00013AB0" w:rsidP="00311073">
      <w:pPr>
        <w:spacing w:line="360" w:lineRule="auto"/>
        <w:jc w:val="center"/>
        <w:rPr>
          <w:color w:val="000000" w:themeColor="text1"/>
          <w:sz w:val="28"/>
          <w:szCs w:val="28"/>
          <w:lang w:eastAsia="en-IN"/>
        </w:rPr>
      </w:pPr>
    </w:p>
    <w:p w14:paraId="58034EEB" w14:textId="54560064" w:rsidR="00311073" w:rsidRDefault="00311073" w:rsidP="00311073">
      <w:pPr>
        <w:spacing w:line="360" w:lineRule="auto"/>
        <w:jc w:val="center"/>
        <w:rPr>
          <w:color w:val="000000" w:themeColor="text1"/>
          <w:sz w:val="28"/>
          <w:szCs w:val="28"/>
          <w:lang w:eastAsia="en-IN"/>
        </w:rPr>
      </w:pPr>
      <w:r w:rsidRPr="00311073">
        <w:rPr>
          <w:color w:val="000000" w:themeColor="text1"/>
          <w:sz w:val="28"/>
          <w:szCs w:val="28"/>
          <w:lang w:eastAsia="en-IN"/>
        </w:rPr>
        <w:t>Fig. 3.</w:t>
      </w:r>
      <w:r w:rsidR="001B1441">
        <w:rPr>
          <w:color w:val="000000" w:themeColor="text1"/>
          <w:sz w:val="28"/>
          <w:szCs w:val="28"/>
          <w:lang w:eastAsia="en-IN"/>
        </w:rPr>
        <w:t>7</w:t>
      </w:r>
      <w:r w:rsidRPr="00311073">
        <w:rPr>
          <w:color w:val="000000" w:themeColor="text1"/>
          <w:sz w:val="28"/>
          <w:szCs w:val="28"/>
          <w:lang w:eastAsia="en-IN"/>
        </w:rPr>
        <w:t xml:space="preserve"> Deployment of circuit o</w:t>
      </w:r>
      <w:r w:rsidR="0038155A">
        <w:rPr>
          <w:color w:val="000000" w:themeColor="text1"/>
          <w:sz w:val="28"/>
          <w:szCs w:val="28"/>
          <w:lang w:eastAsia="en-IN"/>
        </w:rPr>
        <w:t>n</w:t>
      </w:r>
      <w:r w:rsidRPr="00311073">
        <w:rPr>
          <w:color w:val="000000" w:themeColor="text1"/>
          <w:sz w:val="28"/>
          <w:szCs w:val="28"/>
          <w:lang w:eastAsia="en-IN"/>
        </w:rPr>
        <w:t xml:space="preserve"> </w:t>
      </w:r>
      <w:r w:rsidR="0038155A">
        <w:rPr>
          <w:color w:val="000000" w:themeColor="text1"/>
          <w:sz w:val="28"/>
          <w:szCs w:val="28"/>
          <w:lang w:eastAsia="en-IN"/>
        </w:rPr>
        <w:t>sprayer</w:t>
      </w:r>
    </w:p>
    <w:p w14:paraId="1C628AD4" w14:textId="77777777" w:rsidR="00013AB0" w:rsidRDefault="00013AB0" w:rsidP="00013AB0">
      <w:pPr>
        <w:spacing w:line="360" w:lineRule="auto"/>
        <w:rPr>
          <w:color w:val="000000" w:themeColor="text1"/>
          <w:sz w:val="28"/>
          <w:szCs w:val="28"/>
          <w:lang w:eastAsia="en-IN"/>
        </w:rPr>
      </w:pPr>
    </w:p>
    <w:p w14:paraId="140F9D2C" w14:textId="33D0C4EF" w:rsidR="00013AB0" w:rsidRPr="0056153F" w:rsidRDefault="00013AB0" w:rsidP="0056153F">
      <w:pPr>
        <w:spacing w:line="360" w:lineRule="auto"/>
        <w:jc w:val="both"/>
        <w:rPr>
          <w:color w:val="000000" w:themeColor="text1"/>
          <w:lang w:eastAsia="en-IN"/>
        </w:rPr>
      </w:pPr>
      <w:r w:rsidRPr="0056153F">
        <w:rPr>
          <w:color w:val="000000" w:themeColor="text1"/>
          <w:lang w:eastAsia="en-IN"/>
        </w:rPr>
        <w:t>As this project aims to portable Electrostatic supply, which can be applied to existing conventional system</w:t>
      </w:r>
      <w:r w:rsidR="0056153F" w:rsidRPr="0056153F">
        <w:rPr>
          <w:color w:val="000000" w:themeColor="text1"/>
          <w:lang w:eastAsia="en-IN"/>
        </w:rPr>
        <w:t xml:space="preserve"> to convert it to electrostatic </w:t>
      </w:r>
      <w:proofErr w:type="spellStart"/>
      <w:r w:rsidR="0056153F" w:rsidRPr="0056153F">
        <w:rPr>
          <w:color w:val="000000" w:themeColor="text1"/>
          <w:lang w:eastAsia="en-IN"/>
        </w:rPr>
        <w:t>sraying</w:t>
      </w:r>
      <w:proofErr w:type="spellEnd"/>
      <w:r w:rsidR="0056153F" w:rsidRPr="0056153F">
        <w:rPr>
          <w:color w:val="000000" w:themeColor="text1"/>
          <w:lang w:eastAsia="en-IN"/>
        </w:rPr>
        <w:t xml:space="preserve"> system. Above figure shows the implementation of circuit on the conventional sprayer.</w:t>
      </w:r>
    </w:p>
    <w:p w14:paraId="064CBAA5" w14:textId="34BB013E" w:rsidR="005A6F52" w:rsidRDefault="005A6F52" w:rsidP="00311073">
      <w:pPr>
        <w:spacing w:line="360" w:lineRule="auto"/>
        <w:jc w:val="center"/>
        <w:rPr>
          <w:b/>
          <w:bCs/>
          <w:color w:val="000000" w:themeColor="text1"/>
          <w:sz w:val="28"/>
          <w:szCs w:val="28"/>
          <w:lang w:eastAsia="en-IN"/>
        </w:rPr>
      </w:pPr>
      <w:r>
        <w:rPr>
          <w:b/>
          <w:bCs/>
          <w:color w:val="000000" w:themeColor="text1"/>
          <w:sz w:val="28"/>
          <w:szCs w:val="28"/>
          <w:lang w:eastAsia="en-IN"/>
        </w:rPr>
        <w:br w:type="page"/>
      </w:r>
      <w:r w:rsidR="00BE6D14">
        <w:rPr>
          <w:b/>
          <w:bCs/>
          <w:noProof/>
          <w:color w:val="000000" w:themeColor="text1"/>
          <w:sz w:val="28"/>
          <w:szCs w:val="28"/>
          <w:lang w:eastAsia="en-IN"/>
        </w:rPr>
        <w:lastRenderedPageBreak/>
        <w:drawing>
          <wp:inline distT="0" distB="0" distL="0" distR="0" wp14:anchorId="052B8590" wp14:editId="0F57B683">
            <wp:extent cx="5740842" cy="2368550"/>
            <wp:effectExtent l="0" t="0" r="0" b="0"/>
            <wp:docPr id="2040765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65179" name="Picture 2040765179"/>
                    <pic:cNvPicPr/>
                  </pic:nvPicPr>
                  <pic:blipFill rotWithShape="1">
                    <a:blip r:embed="rId16" cstate="print">
                      <a:extLst>
                        <a:ext uri="{28A0092B-C50C-407E-A947-70E740481C1C}">
                          <a14:useLocalDpi xmlns:a14="http://schemas.microsoft.com/office/drawing/2010/main" val="0"/>
                        </a:ext>
                      </a:extLst>
                    </a:blip>
                    <a:srcRect t="3329" r="6645" b="41553"/>
                    <a:stretch/>
                  </pic:blipFill>
                  <pic:spPr bwMode="auto">
                    <a:xfrm>
                      <a:off x="0" y="0"/>
                      <a:ext cx="5744086" cy="2369889"/>
                    </a:xfrm>
                    <a:prstGeom prst="rect">
                      <a:avLst/>
                    </a:prstGeom>
                    <a:ln>
                      <a:noFill/>
                    </a:ln>
                    <a:extLst>
                      <a:ext uri="{53640926-AAD7-44D8-BBD7-CCE9431645EC}">
                        <a14:shadowObscured xmlns:a14="http://schemas.microsoft.com/office/drawing/2010/main"/>
                      </a:ext>
                    </a:extLst>
                  </pic:spPr>
                </pic:pic>
              </a:graphicData>
            </a:graphic>
          </wp:inline>
        </w:drawing>
      </w:r>
    </w:p>
    <w:p w14:paraId="6F435B7B" w14:textId="77777777" w:rsidR="0056153F" w:rsidRDefault="0056153F" w:rsidP="00311073">
      <w:pPr>
        <w:spacing w:line="360" w:lineRule="auto"/>
        <w:jc w:val="center"/>
        <w:rPr>
          <w:b/>
          <w:bCs/>
          <w:color w:val="000000" w:themeColor="text1"/>
          <w:sz w:val="28"/>
          <w:szCs w:val="28"/>
          <w:lang w:eastAsia="en-IN"/>
        </w:rPr>
      </w:pPr>
    </w:p>
    <w:p w14:paraId="6880F09F" w14:textId="3C48784D" w:rsidR="00BE6D14" w:rsidRDefault="00BE6D14" w:rsidP="000268D0">
      <w:pPr>
        <w:spacing w:line="360" w:lineRule="auto"/>
        <w:rPr>
          <w:b/>
          <w:bCs/>
          <w:color w:val="000000" w:themeColor="text1"/>
          <w:sz w:val="28"/>
          <w:szCs w:val="28"/>
          <w:lang w:eastAsia="en-IN"/>
        </w:rPr>
      </w:pPr>
      <w:r>
        <w:rPr>
          <w:b/>
          <w:bCs/>
          <w:noProof/>
          <w:color w:val="000000" w:themeColor="text1"/>
          <w:sz w:val="28"/>
          <w:szCs w:val="28"/>
          <w:lang w:eastAsia="en-IN"/>
        </w:rPr>
        <w:drawing>
          <wp:inline distT="0" distB="0" distL="0" distR="0" wp14:anchorId="433BF6DE" wp14:editId="45956530">
            <wp:extent cx="5732145" cy="2329732"/>
            <wp:effectExtent l="0" t="0" r="0" b="0"/>
            <wp:docPr id="948430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30454" name="Picture 948430454"/>
                    <pic:cNvPicPr/>
                  </pic:nvPicPr>
                  <pic:blipFill rotWithShape="1">
                    <a:blip r:embed="rId17" cstate="print">
                      <a:extLst>
                        <a:ext uri="{28A0092B-C50C-407E-A947-70E740481C1C}">
                          <a14:useLocalDpi xmlns:a14="http://schemas.microsoft.com/office/drawing/2010/main" val="0"/>
                        </a:ext>
                      </a:extLst>
                    </a:blip>
                    <a:srcRect t="25524" b="20282"/>
                    <a:stretch/>
                  </pic:blipFill>
                  <pic:spPr bwMode="auto">
                    <a:xfrm>
                      <a:off x="0" y="0"/>
                      <a:ext cx="5732145" cy="2329732"/>
                    </a:xfrm>
                    <a:prstGeom prst="rect">
                      <a:avLst/>
                    </a:prstGeom>
                    <a:ln>
                      <a:noFill/>
                    </a:ln>
                    <a:extLst>
                      <a:ext uri="{53640926-AAD7-44D8-BBD7-CCE9431645EC}">
                        <a14:shadowObscured xmlns:a14="http://schemas.microsoft.com/office/drawing/2010/main"/>
                      </a:ext>
                    </a:extLst>
                  </pic:spPr>
                </pic:pic>
              </a:graphicData>
            </a:graphic>
          </wp:inline>
        </w:drawing>
      </w:r>
    </w:p>
    <w:p w14:paraId="441CBBCB" w14:textId="77777777" w:rsidR="00013AB0" w:rsidRDefault="00013AB0" w:rsidP="00311073">
      <w:pPr>
        <w:spacing w:line="360" w:lineRule="auto"/>
        <w:jc w:val="center"/>
        <w:rPr>
          <w:color w:val="000000" w:themeColor="text1"/>
          <w:sz w:val="28"/>
          <w:szCs w:val="28"/>
          <w:lang w:eastAsia="en-IN"/>
        </w:rPr>
      </w:pPr>
    </w:p>
    <w:p w14:paraId="19F76E25" w14:textId="44494C72" w:rsidR="0056153F" w:rsidRDefault="00311073" w:rsidP="0056153F">
      <w:pPr>
        <w:spacing w:line="360" w:lineRule="auto"/>
        <w:jc w:val="center"/>
        <w:rPr>
          <w:color w:val="000000" w:themeColor="text1"/>
          <w:sz w:val="28"/>
          <w:szCs w:val="28"/>
          <w:lang w:eastAsia="en-IN"/>
        </w:rPr>
      </w:pPr>
      <w:r w:rsidRPr="00311073">
        <w:rPr>
          <w:color w:val="000000" w:themeColor="text1"/>
          <w:sz w:val="28"/>
          <w:szCs w:val="28"/>
          <w:lang w:eastAsia="en-IN"/>
        </w:rPr>
        <w:t>Fig. 3.</w:t>
      </w:r>
      <w:r w:rsidR="001B1441">
        <w:rPr>
          <w:color w:val="000000" w:themeColor="text1"/>
          <w:sz w:val="28"/>
          <w:szCs w:val="28"/>
          <w:lang w:eastAsia="en-IN"/>
        </w:rPr>
        <w:t>8</w:t>
      </w:r>
      <w:r w:rsidRPr="00311073">
        <w:rPr>
          <w:color w:val="000000" w:themeColor="text1"/>
          <w:sz w:val="28"/>
          <w:szCs w:val="28"/>
          <w:lang w:eastAsia="en-IN"/>
        </w:rPr>
        <w:t xml:space="preserve"> Implementation of circuit on </w:t>
      </w:r>
      <w:r w:rsidR="0038155A">
        <w:rPr>
          <w:color w:val="000000" w:themeColor="text1"/>
          <w:sz w:val="28"/>
          <w:szCs w:val="28"/>
          <w:lang w:eastAsia="en-IN"/>
        </w:rPr>
        <w:t xml:space="preserve">sprayer </w:t>
      </w:r>
      <w:r w:rsidRPr="00311073">
        <w:rPr>
          <w:color w:val="000000" w:themeColor="text1"/>
          <w:sz w:val="28"/>
          <w:szCs w:val="28"/>
          <w:lang w:eastAsia="en-IN"/>
        </w:rPr>
        <w:t>handle</w:t>
      </w:r>
    </w:p>
    <w:p w14:paraId="603D6926" w14:textId="77777777" w:rsidR="0056153F" w:rsidRDefault="0056153F" w:rsidP="0056153F">
      <w:pPr>
        <w:spacing w:line="360" w:lineRule="auto"/>
        <w:jc w:val="center"/>
        <w:rPr>
          <w:color w:val="000000" w:themeColor="text1"/>
          <w:sz w:val="28"/>
          <w:szCs w:val="28"/>
          <w:lang w:eastAsia="en-IN"/>
        </w:rPr>
      </w:pPr>
    </w:p>
    <w:p w14:paraId="54137A0E" w14:textId="2BE7EC3E" w:rsidR="0056153F" w:rsidRPr="0056153F" w:rsidRDefault="0056153F" w:rsidP="0056153F">
      <w:pPr>
        <w:spacing w:line="360" w:lineRule="auto"/>
        <w:jc w:val="both"/>
        <w:rPr>
          <w:color w:val="000000" w:themeColor="text1"/>
          <w:lang w:eastAsia="en-IN"/>
        </w:rPr>
      </w:pPr>
      <w:r w:rsidRPr="0056153F">
        <w:rPr>
          <w:color w:val="000000" w:themeColor="text1"/>
          <w:lang w:eastAsia="en-IN"/>
        </w:rPr>
        <w:t>An electrostatic electrode receives the amplified high-voltage burst that is produced. As a result, the water spray fired from a spray nozzle is charged with electrostatic supply.</w:t>
      </w:r>
      <w:r w:rsidRPr="0056153F">
        <w:rPr>
          <w:color w:val="000000" w:themeColor="text1"/>
          <w:lang w:eastAsia="en-IN"/>
        </w:rPr>
        <w:t xml:space="preserve"> This implementation of providing supply to nozzle is shown in above figure.</w:t>
      </w:r>
    </w:p>
    <w:p w14:paraId="108B396C" w14:textId="77777777" w:rsidR="0056153F" w:rsidRPr="00311073" w:rsidRDefault="0056153F" w:rsidP="0056153F">
      <w:pPr>
        <w:spacing w:line="360" w:lineRule="auto"/>
        <w:rPr>
          <w:color w:val="000000" w:themeColor="text1"/>
          <w:sz w:val="28"/>
          <w:szCs w:val="28"/>
          <w:lang w:eastAsia="en-IN"/>
        </w:rPr>
      </w:pPr>
    </w:p>
    <w:p w14:paraId="38CAAB78" w14:textId="48A10051" w:rsidR="00BF4026" w:rsidRPr="000268D0" w:rsidRDefault="005A6F52" w:rsidP="0038155A">
      <w:pPr>
        <w:spacing w:line="360" w:lineRule="auto"/>
        <w:rPr>
          <w:lang w:eastAsia="en-IN"/>
        </w:rPr>
      </w:pPr>
      <w:r w:rsidRPr="00311073">
        <w:rPr>
          <w:color w:val="000000" w:themeColor="text1"/>
          <w:sz w:val="28"/>
          <w:szCs w:val="28"/>
          <w:lang w:eastAsia="en-IN"/>
        </w:rPr>
        <w:br w:type="page"/>
      </w:r>
      <w:r w:rsidRPr="006A7285">
        <w:rPr>
          <w:b/>
          <w:bCs/>
          <w:color w:val="000000" w:themeColor="text1"/>
          <w:sz w:val="28"/>
          <w:szCs w:val="28"/>
          <w:lang w:eastAsia="en-IN"/>
        </w:rPr>
        <w:lastRenderedPageBreak/>
        <w:t>3.</w:t>
      </w:r>
      <w:r w:rsidR="00E42ABE">
        <w:rPr>
          <w:b/>
          <w:bCs/>
          <w:color w:val="000000" w:themeColor="text1"/>
          <w:sz w:val="28"/>
          <w:szCs w:val="28"/>
          <w:lang w:eastAsia="en-IN"/>
        </w:rPr>
        <w:t xml:space="preserve">5 </w:t>
      </w:r>
      <w:r w:rsidRPr="006A7285">
        <w:rPr>
          <w:b/>
          <w:bCs/>
          <w:color w:val="000000" w:themeColor="text1"/>
          <w:sz w:val="28"/>
          <w:szCs w:val="28"/>
          <w:lang w:eastAsia="en-IN"/>
        </w:rPr>
        <w:t>Software Design</w:t>
      </w:r>
    </w:p>
    <w:p w14:paraId="5220FDCC" w14:textId="230172FF" w:rsidR="00BF4026" w:rsidRPr="006A7285" w:rsidRDefault="00E42ABE" w:rsidP="006F7D93">
      <w:pPr>
        <w:spacing w:line="360" w:lineRule="auto"/>
        <w:jc w:val="both"/>
        <w:rPr>
          <w:b/>
          <w:bCs/>
          <w:color w:val="000000" w:themeColor="text1"/>
          <w:lang w:eastAsia="en-IN"/>
        </w:rPr>
      </w:pPr>
      <w:bookmarkStart w:id="3" w:name="_Hlk163591963"/>
      <w:r>
        <w:rPr>
          <w:b/>
          <w:bCs/>
          <w:color w:val="000000" w:themeColor="text1"/>
          <w:lang w:eastAsia="en-IN"/>
        </w:rPr>
        <w:t>Simulation</w:t>
      </w:r>
    </w:p>
    <w:bookmarkEnd w:id="3"/>
    <w:p w14:paraId="56B567D4" w14:textId="77777777" w:rsidR="00BF4026" w:rsidRPr="006A7285" w:rsidRDefault="00000000">
      <w:pPr>
        <w:numPr>
          <w:ilvl w:val="0"/>
          <w:numId w:val="3"/>
        </w:numPr>
        <w:spacing w:after="200" w:line="360" w:lineRule="auto"/>
        <w:contextualSpacing/>
        <w:jc w:val="both"/>
        <w:rPr>
          <w:b/>
          <w:bCs/>
          <w:color w:val="000000" w:themeColor="text1"/>
        </w:rPr>
      </w:pPr>
      <w:r w:rsidRPr="006A7285">
        <w:rPr>
          <w:b/>
          <w:bCs/>
          <w:color w:val="000000" w:themeColor="text1"/>
        </w:rPr>
        <w:t xml:space="preserve">Proteus </w:t>
      </w:r>
    </w:p>
    <w:p w14:paraId="085D1F5D" w14:textId="77777777" w:rsidR="00FC3188" w:rsidRDefault="00000000" w:rsidP="008E249C">
      <w:pPr>
        <w:spacing w:after="200" w:line="360" w:lineRule="auto"/>
        <w:ind w:left="720"/>
        <w:contextualSpacing/>
        <w:jc w:val="both"/>
        <w:rPr>
          <w:color w:val="000000" w:themeColor="text1"/>
        </w:rPr>
      </w:pPr>
      <w:r w:rsidRPr="006A7285">
        <w:rPr>
          <w:color w:val="000000" w:themeColor="text1"/>
        </w:rPr>
        <w:t xml:space="preserve">Proteus is a powerful software tool widely used in the field of electronics design and simulation. Offering an integrated suite of tools for schematic capture, simulation, and PCB (Printed Circuit Board) design, Proteus enables engineers and designers to develop and test electronic circuits efficiently. One of its standout features is its comprehensive simulation capabilities, allowing users to model and analyze the behavior of both analog and digital circuits. </w:t>
      </w:r>
    </w:p>
    <w:p w14:paraId="7788E31C" w14:textId="77777777" w:rsidR="000268D0" w:rsidRDefault="000268D0" w:rsidP="0051576A">
      <w:pPr>
        <w:spacing w:after="200" w:line="360" w:lineRule="auto"/>
        <w:ind w:left="720"/>
        <w:contextualSpacing/>
        <w:jc w:val="both"/>
        <w:rPr>
          <w:color w:val="000000" w:themeColor="text1"/>
        </w:rPr>
      </w:pPr>
    </w:p>
    <w:p w14:paraId="597DAF71" w14:textId="77777777" w:rsidR="00CD0AE8" w:rsidRPr="006A7285" w:rsidRDefault="00000000" w:rsidP="007217AD">
      <w:pPr>
        <w:spacing w:after="200" w:line="360" w:lineRule="auto"/>
        <w:ind w:left="720"/>
        <w:contextualSpacing/>
        <w:jc w:val="center"/>
        <w:rPr>
          <w:color w:val="000000" w:themeColor="text1"/>
        </w:rPr>
      </w:pPr>
      <w:r>
        <w:rPr>
          <w:noProof/>
          <w:color w:val="000000" w:themeColor="text1"/>
        </w:rPr>
        <w:drawing>
          <wp:inline distT="0" distB="0" distL="0" distR="0" wp14:anchorId="10DC3321" wp14:editId="6AA238AD">
            <wp:extent cx="5828030" cy="4443931"/>
            <wp:effectExtent l="0" t="0" r="1270" b="0"/>
            <wp:docPr id="1648232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32858" name="Picture 1648232858"/>
                    <pic:cNvPicPr/>
                  </pic:nvPicPr>
                  <pic:blipFill>
                    <a:blip r:embed="rId18" cstate="print">
                      <a:extLst>
                        <a:ext uri="{28A0092B-C50C-407E-A947-70E740481C1C}">
                          <a14:useLocalDpi xmlns:a14="http://schemas.microsoft.com/office/drawing/2010/main" val="0"/>
                        </a:ext>
                      </a:extLst>
                    </a:blip>
                    <a:srcRect l="20883" t="30518" r="16463" b="23123"/>
                    <a:stretch>
                      <a:fillRect/>
                    </a:stretch>
                  </pic:blipFill>
                  <pic:spPr bwMode="auto">
                    <a:xfrm>
                      <a:off x="0" y="0"/>
                      <a:ext cx="5906821" cy="4504010"/>
                    </a:xfrm>
                    <a:prstGeom prst="rect">
                      <a:avLst/>
                    </a:prstGeom>
                    <a:ln>
                      <a:noFill/>
                    </a:ln>
                    <a:extLst>
                      <a:ext uri="{53640926-AAD7-44D8-BBD7-CCE9431645EC}">
                        <a14:shadowObscured xmlns:a14="http://schemas.microsoft.com/office/drawing/2010/main"/>
                      </a:ext>
                    </a:extLst>
                  </pic:spPr>
                </pic:pic>
              </a:graphicData>
            </a:graphic>
          </wp:inline>
        </w:drawing>
      </w:r>
    </w:p>
    <w:p w14:paraId="45C06F12" w14:textId="20FB64B7" w:rsidR="0095751E" w:rsidRPr="0038155A" w:rsidRDefault="00000000" w:rsidP="003D5CD9">
      <w:pPr>
        <w:spacing w:line="360" w:lineRule="auto"/>
        <w:jc w:val="center"/>
        <w:rPr>
          <w:color w:val="000000" w:themeColor="text1"/>
          <w:sz w:val="28"/>
          <w:szCs w:val="28"/>
          <w:lang w:eastAsia="en-IN"/>
        </w:rPr>
      </w:pPr>
      <w:r w:rsidRPr="0038155A">
        <w:rPr>
          <w:color w:val="000000" w:themeColor="text1"/>
          <w:sz w:val="28"/>
          <w:szCs w:val="28"/>
          <w:lang w:eastAsia="en-IN"/>
        </w:rPr>
        <w:t>Fig. 3.</w:t>
      </w:r>
      <w:r w:rsidR="001B1441" w:rsidRPr="0038155A">
        <w:rPr>
          <w:color w:val="000000" w:themeColor="text1"/>
          <w:sz w:val="28"/>
          <w:szCs w:val="28"/>
          <w:lang w:eastAsia="en-IN"/>
        </w:rPr>
        <w:t>9</w:t>
      </w:r>
      <w:r w:rsidR="003D5CD9" w:rsidRPr="0038155A">
        <w:rPr>
          <w:color w:val="000000" w:themeColor="text1"/>
          <w:sz w:val="28"/>
          <w:szCs w:val="28"/>
          <w:lang w:eastAsia="en-IN"/>
        </w:rPr>
        <w:t xml:space="preserve"> </w:t>
      </w:r>
      <w:r w:rsidRPr="0038155A">
        <w:rPr>
          <w:color w:val="000000" w:themeColor="text1"/>
          <w:sz w:val="28"/>
          <w:szCs w:val="28"/>
          <w:lang w:eastAsia="en-IN"/>
        </w:rPr>
        <w:t>Circuit simulation</w:t>
      </w:r>
    </w:p>
    <w:p w14:paraId="0271EA66" w14:textId="77777777" w:rsidR="00F526AE" w:rsidRDefault="00F526AE" w:rsidP="006F7D93">
      <w:pPr>
        <w:spacing w:line="360" w:lineRule="auto"/>
        <w:jc w:val="both"/>
        <w:rPr>
          <w:color w:val="000000" w:themeColor="text1"/>
          <w:lang w:eastAsia="en-IN"/>
        </w:rPr>
      </w:pPr>
    </w:p>
    <w:p w14:paraId="6739EAE6" w14:textId="77777777" w:rsidR="007217AD" w:rsidRDefault="007217AD" w:rsidP="006F7D93">
      <w:pPr>
        <w:spacing w:line="360" w:lineRule="auto"/>
        <w:jc w:val="both"/>
        <w:rPr>
          <w:color w:val="000000" w:themeColor="text1"/>
          <w:lang w:eastAsia="en-IN"/>
        </w:rPr>
      </w:pPr>
    </w:p>
    <w:p w14:paraId="33F55AF7" w14:textId="77777777" w:rsidR="00193059" w:rsidRDefault="00193059" w:rsidP="006F7D93">
      <w:pPr>
        <w:spacing w:line="360" w:lineRule="auto"/>
        <w:jc w:val="both"/>
        <w:rPr>
          <w:color w:val="000000" w:themeColor="text1"/>
          <w:lang w:eastAsia="en-IN"/>
        </w:rPr>
      </w:pPr>
    </w:p>
    <w:p w14:paraId="66AF854D" w14:textId="77777777" w:rsidR="00193059" w:rsidRDefault="00193059" w:rsidP="006F7D93">
      <w:pPr>
        <w:spacing w:line="360" w:lineRule="auto"/>
        <w:jc w:val="both"/>
        <w:rPr>
          <w:color w:val="000000" w:themeColor="text1"/>
          <w:lang w:eastAsia="en-IN"/>
        </w:rPr>
      </w:pPr>
    </w:p>
    <w:p w14:paraId="7699D76D" w14:textId="77777777" w:rsidR="00193059" w:rsidRPr="006A7285" w:rsidRDefault="00193059" w:rsidP="006F7D93">
      <w:pPr>
        <w:spacing w:line="360" w:lineRule="auto"/>
        <w:jc w:val="both"/>
        <w:rPr>
          <w:color w:val="000000" w:themeColor="text1"/>
          <w:lang w:eastAsia="en-IN"/>
        </w:rPr>
      </w:pPr>
    </w:p>
    <w:p w14:paraId="06EA657D" w14:textId="65F3135E" w:rsidR="00DB53D9" w:rsidRPr="0038155A" w:rsidRDefault="0038155A" w:rsidP="0038155A">
      <w:pPr>
        <w:numPr>
          <w:ilvl w:val="1"/>
          <w:numId w:val="7"/>
        </w:numPr>
        <w:spacing w:after="200" w:line="360" w:lineRule="auto"/>
        <w:contextualSpacing/>
        <w:jc w:val="both"/>
        <w:rPr>
          <w:b/>
          <w:bCs/>
          <w:color w:val="000000" w:themeColor="text1"/>
          <w:sz w:val="28"/>
          <w:szCs w:val="28"/>
        </w:rPr>
      </w:pPr>
      <w:r>
        <w:rPr>
          <w:b/>
          <w:bCs/>
          <w:color w:val="000000" w:themeColor="text1"/>
          <w:sz w:val="28"/>
          <w:szCs w:val="28"/>
        </w:rPr>
        <w:lastRenderedPageBreak/>
        <w:t xml:space="preserve"> </w:t>
      </w:r>
      <w:r w:rsidR="00000000" w:rsidRPr="0038155A">
        <w:rPr>
          <w:b/>
          <w:bCs/>
          <w:color w:val="000000" w:themeColor="text1"/>
          <w:sz w:val="28"/>
          <w:szCs w:val="28"/>
        </w:rPr>
        <w:t xml:space="preserve">PCB Design </w:t>
      </w:r>
      <w:r w:rsidR="00513C97" w:rsidRPr="0038155A">
        <w:rPr>
          <w:b/>
          <w:bCs/>
          <w:color w:val="000000" w:themeColor="text1"/>
          <w:sz w:val="28"/>
          <w:szCs w:val="28"/>
        </w:rPr>
        <w:t>a</w:t>
      </w:r>
      <w:r w:rsidR="00000000" w:rsidRPr="0038155A">
        <w:rPr>
          <w:b/>
          <w:bCs/>
          <w:color w:val="000000" w:themeColor="text1"/>
          <w:sz w:val="28"/>
          <w:szCs w:val="28"/>
        </w:rPr>
        <w:t>nd Layout</w:t>
      </w:r>
      <w:r w:rsidR="00BF4026" w:rsidRPr="0038155A">
        <w:rPr>
          <w:b/>
          <w:bCs/>
          <w:color w:val="000000" w:themeColor="text1"/>
          <w:sz w:val="28"/>
          <w:szCs w:val="28"/>
        </w:rPr>
        <w:t xml:space="preserve">   </w:t>
      </w:r>
    </w:p>
    <w:p w14:paraId="69442DAC" w14:textId="77777777" w:rsidR="00BF4026" w:rsidRPr="006A7285" w:rsidRDefault="00000000" w:rsidP="008E249C">
      <w:pPr>
        <w:spacing w:line="360" w:lineRule="auto"/>
        <w:jc w:val="both"/>
        <w:rPr>
          <w:color w:val="0D0D0D"/>
          <w:shd w:val="clear" w:color="auto" w:fill="FFFFFF"/>
          <w:lang w:eastAsia="en-IN"/>
        </w:rPr>
      </w:pPr>
      <w:r w:rsidRPr="006A7285">
        <w:rPr>
          <w:color w:val="0D0D0D"/>
          <w:shd w:val="clear" w:color="auto" w:fill="FFFFFF"/>
          <w:lang w:eastAsia="en-IN"/>
        </w:rPr>
        <w:t>We designed the PCB circuit using Proteus.</w:t>
      </w:r>
    </w:p>
    <w:p w14:paraId="77990156" w14:textId="77777777" w:rsidR="001D3D31" w:rsidRPr="006A7285" w:rsidRDefault="00000000" w:rsidP="008E249C">
      <w:pPr>
        <w:numPr>
          <w:ilvl w:val="0"/>
          <w:numId w:val="5"/>
        </w:numPr>
        <w:spacing w:line="360" w:lineRule="auto"/>
        <w:jc w:val="both"/>
        <w:rPr>
          <w:lang w:eastAsia="en-IN"/>
        </w:rPr>
      </w:pPr>
      <w:r w:rsidRPr="006A7285">
        <w:rPr>
          <w:lang w:eastAsia="en-IN"/>
        </w:rPr>
        <w:t>The first step in designing a PCB layout in Proteus is to create a new project.</w:t>
      </w:r>
    </w:p>
    <w:p w14:paraId="43D548FD" w14:textId="77777777" w:rsidR="001D3D31" w:rsidRPr="006A7285" w:rsidRDefault="00000000" w:rsidP="008E249C">
      <w:pPr>
        <w:numPr>
          <w:ilvl w:val="0"/>
          <w:numId w:val="5"/>
        </w:numPr>
        <w:spacing w:line="360" w:lineRule="auto"/>
        <w:jc w:val="both"/>
        <w:rPr>
          <w:lang w:eastAsia="en-IN"/>
        </w:rPr>
      </w:pPr>
      <w:r w:rsidRPr="006A7285">
        <w:rPr>
          <w:color w:val="0D0D0D"/>
          <w:shd w:val="clear" w:color="auto" w:fill="FFFFFF"/>
          <w:lang w:eastAsia="en-IN"/>
        </w:rPr>
        <w:t>Next,</w:t>
      </w:r>
      <w:r w:rsidR="00962046" w:rsidRPr="006A7285">
        <w:rPr>
          <w:color w:val="0D0D0D"/>
          <w:shd w:val="clear" w:color="auto" w:fill="FFFFFF"/>
          <w:lang w:eastAsia="en-IN"/>
        </w:rPr>
        <w:t xml:space="preserve"> </w:t>
      </w:r>
      <w:r w:rsidRPr="006A7285">
        <w:rPr>
          <w:color w:val="0D0D0D"/>
          <w:shd w:val="clear" w:color="auto" w:fill="FFFFFF"/>
          <w:lang w:eastAsia="en-IN"/>
        </w:rPr>
        <w:t>create the circuit diagram with Proteus' schematic capture tool, adding components and connecting them with wires.</w:t>
      </w:r>
    </w:p>
    <w:p w14:paraId="685DD86A" w14:textId="77777777" w:rsidR="00962046" w:rsidRPr="006A7285" w:rsidRDefault="00000000" w:rsidP="008E249C">
      <w:pPr>
        <w:numPr>
          <w:ilvl w:val="0"/>
          <w:numId w:val="5"/>
        </w:numPr>
        <w:spacing w:line="360" w:lineRule="auto"/>
        <w:jc w:val="both"/>
        <w:rPr>
          <w:lang w:eastAsia="en-IN"/>
        </w:rPr>
      </w:pPr>
      <w:r w:rsidRPr="006A7285">
        <w:rPr>
          <w:color w:val="0D0D0D"/>
          <w:shd w:val="clear" w:color="auto" w:fill="FFFFFF"/>
          <w:lang w:eastAsia="en-IN"/>
        </w:rPr>
        <w:t>Then, switch to PCB layout by selecting “Switch to Board” from the “Design” menu, placing components, routing traces, and adding copper pours in the layout editor.</w:t>
      </w:r>
    </w:p>
    <w:p w14:paraId="734457C9" w14:textId="77777777" w:rsidR="00962046" w:rsidRPr="006A7285" w:rsidRDefault="00000000" w:rsidP="008E249C">
      <w:pPr>
        <w:numPr>
          <w:ilvl w:val="0"/>
          <w:numId w:val="5"/>
        </w:numPr>
        <w:spacing w:line="360" w:lineRule="auto"/>
        <w:jc w:val="both"/>
        <w:rPr>
          <w:lang w:eastAsia="en-IN"/>
        </w:rPr>
      </w:pPr>
      <w:r w:rsidRPr="006A7285">
        <w:rPr>
          <w:color w:val="0D0D0D"/>
          <w:shd w:val="clear" w:color="auto" w:fill="FFFFFF"/>
          <w:lang w:eastAsia="en-IN"/>
        </w:rPr>
        <w:t>"Routing connects components with traces, and copper pouring fills board spaces with copper. Proteus simplifies these steps with tools like the auto-router and copper pour tool.</w:t>
      </w:r>
    </w:p>
    <w:p w14:paraId="1FE8AED6" w14:textId="77777777" w:rsidR="001D3D31" w:rsidRPr="006A7285" w:rsidRDefault="00000000" w:rsidP="008E249C">
      <w:pPr>
        <w:numPr>
          <w:ilvl w:val="0"/>
          <w:numId w:val="5"/>
        </w:numPr>
        <w:spacing w:line="360" w:lineRule="auto"/>
        <w:jc w:val="both"/>
        <w:rPr>
          <w:lang w:eastAsia="en-IN"/>
        </w:rPr>
      </w:pPr>
      <w:r w:rsidRPr="006A7285">
        <w:rPr>
          <w:color w:val="0D0D0D"/>
          <w:shd w:val="clear" w:color="auto" w:fill="FFFFFF"/>
          <w:lang w:eastAsia="en-IN"/>
        </w:rPr>
        <w:t>The last step is Design Rule Check (DRC), ensuring design meets requirements. Proteus provides a DRC tool to check for errors and warnings before exporting.</w:t>
      </w:r>
    </w:p>
    <w:p w14:paraId="3C88021D" w14:textId="77777777" w:rsidR="00962046" w:rsidRDefault="00000000" w:rsidP="008E249C">
      <w:pPr>
        <w:numPr>
          <w:ilvl w:val="0"/>
          <w:numId w:val="5"/>
        </w:numPr>
        <w:spacing w:line="360" w:lineRule="auto"/>
        <w:jc w:val="both"/>
        <w:rPr>
          <w:lang w:eastAsia="en-IN"/>
        </w:rPr>
      </w:pPr>
      <w:r w:rsidRPr="006A7285">
        <w:rPr>
          <w:lang w:eastAsia="en-IN"/>
        </w:rPr>
        <w:t>Generated the Gerber files for PCB layout</w:t>
      </w:r>
      <w:r w:rsidR="00BE06EC" w:rsidRPr="006A7285">
        <w:rPr>
          <w:lang w:eastAsia="en-IN"/>
        </w:rPr>
        <w:t>.</w:t>
      </w:r>
    </w:p>
    <w:p w14:paraId="48C5D91E" w14:textId="77777777" w:rsidR="00F526AE" w:rsidRDefault="00F526AE" w:rsidP="00F526AE">
      <w:pPr>
        <w:spacing w:line="360" w:lineRule="auto"/>
        <w:jc w:val="both"/>
        <w:rPr>
          <w:lang w:eastAsia="en-IN"/>
        </w:rPr>
      </w:pPr>
    </w:p>
    <w:p w14:paraId="692731C8" w14:textId="77777777" w:rsidR="00F526AE" w:rsidRDefault="00F526AE" w:rsidP="00F526AE">
      <w:pPr>
        <w:spacing w:line="360" w:lineRule="auto"/>
        <w:jc w:val="both"/>
        <w:rPr>
          <w:lang w:eastAsia="en-IN"/>
        </w:rPr>
      </w:pPr>
    </w:p>
    <w:p w14:paraId="1FADB65A" w14:textId="77777777" w:rsidR="00F526AE" w:rsidRDefault="00F526AE" w:rsidP="00F526AE">
      <w:pPr>
        <w:spacing w:line="360" w:lineRule="auto"/>
        <w:jc w:val="both"/>
        <w:rPr>
          <w:lang w:eastAsia="en-IN"/>
        </w:rPr>
      </w:pPr>
    </w:p>
    <w:p w14:paraId="6639555D" w14:textId="77777777" w:rsidR="00F526AE" w:rsidRDefault="00F526AE" w:rsidP="00F526AE">
      <w:pPr>
        <w:spacing w:line="360" w:lineRule="auto"/>
        <w:jc w:val="center"/>
        <w:rPr>
          <w:lang w:eastAsia="en-IN"/>
        </w:rPr>
      </w:pPr>
    </w:p>
    <w:p w14:paraId="408CB33E" w14:textId="77777777" w:rsidR="00F526AE" w:rsidRPr="006A7285" w:rsidRDefault="00000000" w:rsidP="00F526AE">
      <w:pPr>
        <w:spacing w:line="360" w:lineRule="auto"/>
        <w:ind w:left="720"/>
        <w:jc w:val="center"/>
        <w:rPr>
          <w:lang w:eastAsia="en-IN"/>
        </w:rPr>
      </w:pPr>
      <w:r>
        <w:rPr>
          <w:noProof/>
        </w:rPr>
        <w:drawing>
          <wp:inline distT="0" distB="0" distL="0" distR="0" wp14:anchorId="6C652DD2" wp14:editId="009BBD7D">
            <wp:extent cx="4133572" cy="2592125"/>
            <wp:effectExtent l="0" t="0" r="635" b="0"/>
            <wp:docPr id="2079967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7083" name="Picture 2079967083"/>
                    <pic:cNvPicPr/>
                  </pic:nvPicPr>
                  <pic:blipFill>
                    <a:blip r:embed="rId19">
                      <a:extLst>
                        <a:ext uri="{28A0092B-C50C-407E-A947-70E740481C1C}">
                          <a14:useLocalDpi xmlns:a14="http://schemas.microsoft.com/office/drawing/2010/main" val="0"/>
                        </a:ext>
                      </a:extLst>
                    </a:blip>
                    <a:srcRect l="339" t="2443" r="2270" b="8352"/>
                    <a:stretch>
                      <a:fillRect/>
                    </a:stretch>
                  </pic:blipFill>
                  <pic:spPr bwMode="auto">
                    <a:xfrm>
                      <a:off x="0" y="0"/>
                      <a:ext cx="4161187" cy="2609442"/>
                    </a:xfrm>
                    <a:prstGeom prst="rect">
                      <a:avLst/>
                    </a:prstGeom>
                    <a:ln>
                      <a:noFill/>
                    </a:ln>
                    <a:extLst>
                      <a:ext uri="{53640926-AAD7-44D8-BBD7-CCE9431645EC}">
                        <a14:shadowObscured xmlns:a14="http://schemas.microsoft.com/office/drawing/2010/main"/>
                      </a:ext>
                    </a:extLst>
                  </pic:spPr>
                </pic:pic>
              </a:graphicData>
            </a:graphic>
          </wp:inline>
        </w:drawing>
      </w:r>
    </w:p>
    <w:p w14:paraId="70C51EEC" w14:textId="6BC632D5" w:rsidR="00190818" w:rsidRPr="006A7285" w:rsidRDefault="00000000" w:rsidP="00E42ABE">
      <w:pPr>
        <w:spacing w:before="100" w:beforeAutospacing="1" w:after="100" w:afterAutospacing="1"/>
        <w:ind w:left="720"/>
        <w:jc w:val="center"/>
        <w:rPr>
          <w:lang w:val="en-IN" w:eastAsia="en-IN"/>
        </w:rPr>
      </w:pPr>
      <w:r>
        <w:rPr>
          <w:lang w:val="en-IN" w:eastAsia="en-IN"/>
        </w:rPr>
        <w:t xml:space="preserve">Fig. </w:t>
      </w:r>
      <w:proofErr w:type="gramStart"/>
      <w:r>
        <w:rPr>
          <w:lang w:val="en-IN" w:eastAsia="en-IN"/>
        </w:rPr>
        <w:t>3.</w:t>
      </w:r>
      <w:r w:rsidR="001B1441">
        <w:rPr>
          <w:lang w:val="en-IN" w:eastAsia="en-IN"/>
        </w:rPr>
        <w:t xml:space="preserve">10 </w:t>
      </w:r>
      <w:r>
        <w:rPr>
          <w:lang w:val="en-IN" w:eastAsia="en-IN"/>
        </w:rPr>
        <w:t xml:space="preserve"> PCB</w:t>
      </w:r>
      <w:proofErr w:type="gramEnd"/>
      <w:r>
        <w:rPr>
          <w:lang w:val="en-IN" w:eastAsia="en-IN"/>
        </w:rPr>
        <w:t xml:space="preserve"> implementation</w:t>
      </w:r>
    </w:p>
    <w:p w14:paraId="554035ED" w14:textId="77777777" w:rsidR="00F526AE" w:rsidRDefault="00F526AE" w:rsidP="00F526AE">
      <w:pPr>
        <w:spacing w:line="360" w:lineRule="auto"/>
        <w:rPr>
          <w:lang w:eastAsia="en-IN"/>
        </w:rPr>
      </w:pPr>
    </w:p>
    <w:p w14:paraId="1B61980C" w14:textId="77777777" w:rsidR="00AD5512" w:rsidRDefault="00000000" w:rsidP="00F526AE">
      <w:pPr>
        <w:spacing w:line="360" w:lineRule="auto"/>
        <w:rPr>
          <w:lang w:eastAsia="en-IN"/>
        </w:rPr>
      </w:pPr>
      <w:r>
        <w:rPr>
          <w:lang w:eastAsia="en-IN"/>
        </w:rPr>
        <w:tab/>
      </w:r>
      <w:r>
        <w:rPr>
          <w:lang w:eastAsia="en-IN"/>
        </w:rPr>
        <w:tab/>
      </w:r>
      <w:r>
        <w:rPr>
          <w:lang w:eastAsia="en-IN"/>
        </w:rPr>
        <w:tab/>
      </w:r>
      <w:r>
        <w:rPr>
          <w:lang w:eastAsia="en-IN"/>
        </w:rPr>
        <w:tab/>
      </w:r>
    </w:p>
    <w:p w14:paraId="0A12BAC3" w14:textId="77777777" w:rsidR="00AD5512" w:rsidRDefault="00AD5512" w:rsidP="005F1E9F">
      <w:pPr>
        <w:spacing w:line="360" w:lineRule="auto"/>
        <w:jc w:val="both"/>
        <w:rPr>
          <w:lang w:eastAsia="en-IN"/>
        </w:rPr>
      </w:pPr>
    </w:p>
    <w:p w14:paraId="0B937960" w14:textId="77777777" w:rsidR="00193059" w:rsidRPr="006A7285" w:rsidRDefault="00193059" w:rsidP="005F1E9F">
      <w:pPr>
        <w:spacing w:line="360" w:lineRule="auto"/>
        <w:jc w:val="both"/>
        <w:rPr>
          <w:lang w:eastAsia="en-IN"/>
        </w:rPr>
      </w:pPr>
    </w:p>
    <w:p w14:paraId="33A403A2" w14:textId="77777777" w:rsidR="005F1E9F" w:rsidRPr="006A7285" w:rsidRDefault="00000000" w:rsidP="005F1E9F">
      <w:pPr>
        <w:tabs>
          <w:tab w:val="left" w:pos="3420"/>
        </w:tabs>
        <w:jc w:val="center"/>
        <w:rPr>
          <w:b/>
          <w:bCs/>
          <w:sz w:val="32"/>
          <w:szCs w:val="32"/>
          <w:lang w:eastAsia="en-IN"/>
        </w:rPr>
      </w:pPr>
      <w:r w:rsidRPr="006A7285">
        <w:rPr>
          <w:b/>
          <w:bCs/>
          <w:sz w:val="32"/>
          <w:szCs w:val="32"/>
          <w:lang w:eastAsia="en-IN"/>
        </w:rPr>
        <w:lastRenderedPageBreak/>
        <w:t xml:space="preserve">CHAPTER </w:t>
      </w:r>
      <w:r>
        <w:rPr>
          <w:b/>
          <w:bCs/>
          <w:sz w:val="32"/>
          <w:szCs w:val="32"/>
          <w:lang w:eastAsia="en-IN"/>
        </w:rPr>
        <w:t>4</w:t>
      </w:r>
    </w:p>
    <w:p w14:paraId="362C3AB0" w14:textId="77777777" w:rsidR="005F1E9F" w:rsidRPr="006A7285" w:rsidRDefault="005F1E9F" w:rsidP="005F1E9F">
      <w:pPr>
        <w:tabs>
          <w:tab w:val="left" w:pos="3420"/>
        </w:tabs>
        <w:jc w:val="center"/>
        <w:rPr>
          <w:lang w:eastAsia="en-IN"/>
        </w:rPr>
      </w:pPr>
    </w:p>
    <w:p w14:paraId="59D44DCC" w14:textId="77777777" w:rsidR="005F1E9F" w:rsidRDefault="00000000" w:rsidP="005F1E9F">
      <w:pPr>
        <w:tabs>
          <w:tab w:val="left" w:pos="3420"/>
        </w:tabs>
        <w:jc w:val="center"/>
        <w:rPr>
          <w:b/>
          <w:bCs/>
          <w:sz w:val="28"/>
          <w:szCs w:val="28"/>
          <w:lang w:eastAsia="en-IN"/>
        </w:rPr>
      </w:pPr>
      <w:r>
        <w:rPr>
          <w:b/>
          <w:bCs/>
          <w:sz w:val="28"/>
          <w:szCs w:val="28"/>
          <w:lang w:eastAsia="en-IN"/>
        </w:rPr>
        <w:t xml:space="preserve">  Test procedure and Results</w:t>
      </w:r>
    </w:p>
    <w:p w14:paraId="40B97F79" w14:textId="77777777" w:rsidR="009F6D12" w:rsidRDefault="009F6D12" w:rsidP="009F6D12">
      <w:pPr>
        <w:spacing w:line="360" w:lineRule="auto"/>
        <w:ind w:left="720"/>
        <w:jc w:val="both"/>
        <w:rPr>
          <w:b/>
          <w:bCs/>
          <w:sz w:val="28"/>
          <w:szCs w:val="28"/>
          <w:lang w:eastAsia="en-IN"/>
        </w:rPr>
      </w:pPr>
    </w:p>
    <w:p w14:paraId="275C222B" w14:textId="77777777" w:rsidR="00511540" w:rsidRDefault="00000000" w:rsidP="00511540">
      <w:pPr>
        <w:spacing w:line="360" w:lineRule="auto"/>
        <w:jc w:val="both"/>
        <w:rPr>
          <w:b/>
          <w:bCs/>
          <w:lang w:eastAsia="en-IN"/>
        </w:rPr>
      </w:pPr>
      <w:r w:rsidRPr="00511540">
        <w:rPr>
          <w:b/>
          <w:bCs/>
          <w:lang w:eastAsia="en-IN"/>
        </w:rPr>
        <w:t xml:space="preserve">4.1 Test Procedure </w:t>
      </w:r>
    </w:p>
    <w:p w14:paraId="1497A3F7" w14:textId="77777777" w:rsidR="00511540" w:rsidRPr="00511540" w:rsidRDefault="00511540" w:rsidP="00511540">
      <w:pPr>
        <w:spacing w:line="360" w:lineRule="auto"/>
        <w:jc w:val="both"/>
        <w:rPr>
          <w:b/>
          <w:bCs/>
          <w:lang w:eastAsia="en-IN"/>
        </w:rPr>
      </w:pPr>
    </w:p>
    <w:p w14:paraId="19974EB6" w14:textId="2C32150B" w:rsidR="00AD5512" w:rsidRDefault="00D14099" w:rsidP="00D14099">
      <w:pPr>
        <w:tabs>
          <w:tab w:val="left" w:pos="3420"/>
        </w:tabs>
        <w:spacing w:line="360" w:lineRule="auto"/>
        <w:jc w:val="both"/>
        <w:rPr>
          <w:lang w:eastAsia="en-IN"/>
        </w:rPr>
      </w:pPr>
      <w:r w:rsidRPr="00D14099">
        <w:rPr>
          <w:lang w:eastAsia="en-IN"/>
        </w:rPr>
        <w:t>In a field evaluation, the productivity and coverage abilities of electrostatic spraying systems (ESS) were evaluated against those of conventional, non-electrostatic sprayers. The goal of the study was to figure out how the two spraying techniques performed differently from one another. The field observations showed that the ESS outperformed the conventional sprayer by a considerable margin. More specifically, compared to the traditional sprayer, the ESS offered 1.5 times greater coverage. This notable difference demonstrates how much more effectively and uniformly coating ingredients can be dispersed throughout the target surface using electrostatic spraying technology. Greater adherence and distribution of the electrostatically charged particles released by the ESS led to more uniform and extensive covering. These findings highlight the potential advantages of using electrostatic spraying systems in a variety of settings where thorough and consistent coating application is required</w:t>
      </w:r>
      <w:r w:rsidR="00000000" w:rsidRPr="00E41B1F">
        <w:rPr>
          <w:lang w:eastAsia="en-IN"/>
        </w:rPr>
        <w:t>. Moreover, the observed performance advantage underscores the practical value of electrostatic spraying technology in optimizing resource utilization and achieving superior results in the field of spraying applications.</w:t>
      </w:r>
    </w:p>
    <w:p w14:paraId="00319981" w14:textId="77777777" w:rsidR="003D5CD9" w:rsidRDefault="003D5CD9" w:rsidP="00B97270">
      <w:pPr>
        <w:tabs>
          <w:tab w:val="left" w:pos="3420"/>
        </w:tabs>
        <w:spacing w:line="360" w:lineRule="auto"/>
        <w:jc w:val="both"/>
        <w:rPr>
          <w:lang w:eastAsia="en-IN"/>
        </w:rPr>
      </w:pPr>
    </w:p>
    <w:p w14:paraId="201E2373" w14:textId="77777777" w:rsidR="003D5CD9" w:rsidRDefault="003D5CD9" w:rsidP="00B97270">
      <w:pPr>
        <w:tabs>
          <w:tab w:val="left" w:pos="3420"/>
        </w:tabs>
        <w:spacing w:line="360" w:lineRule="auto"/>
        <w:jc w:val="both"/>
        <w:rPr>
          <w:lang w:eastAsia="en-IN"/>
        </w:rPr>
      </w:pPr>
    </w:p>
    <w:p w14:paraId="5CB362D9" w14:textId="77777777" w:rsidR="00E41B1F" w:rsidRPr="006A7285" w:rsidRDefault="00E41B1F" w:rsidP="006F7D93">
      <w:pPr>
        <w:tabs>
          <w:tab w:val="left" w:pos="3420"/>
        </w:tabs>
        <w:jc w:val="both"/>
        <w:rPr>
          <w:lang w:eastAsia="en-IN"/>
        </w:rPr>
      </w:pPr>
    </w:p>
    <w:p w14:paraId="68E40AA7" w14:textId="58894C8E" w:rsidR="00AD5512" w:rsidRDefault="003D5CD9" w:rsidP="0024759A">
      <w:pPr>
        <w:tabs>
          <w:tab w:val="left" w:pos="3420"/>
        </w:tabs>
        <w:jc w:val="center"/>
        <w:rPr>
          <w:lang w:eastAsia="en-IN"/>
        </w:rPr>
      </w:pPr>
      <w:r>
        <w:rPr>
          <w:noProof/>
          <w:lang w:eastAsia="en-IN"/>
        </w:rPr>
        <w:drawing>
          <wp:inline distT="0" distB="0" distL="0" distR="0" wp14:anchorId="264AD0E9" wp14:editId="7209FCD1">
            <wp:extent cx="4126727" cy="2225675"/>
            <wp:effectExtent l="0" t="0" r="0" b="0"/>
            <wp:docPr id="69273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31729" name="Picture 692731729"/>
                    <pic:cNvPicPr/>
                  </pic:nvPicPr>
                  <pic:blipFill rotWithShape="1">
                    <a:blip r:embed="rId20" cstate="print">
                      <a:extLst>
                        <a:ext uri="{28A0092B-C50C-407E-A947-70E740481C1C}">
                          <a14:useLocalDpi xmlns:a14="http://schemas.microsoft.com/office/drawing/2010/main" val="0"/>
                        </a:ext>
                      </a:extLst>
                    </a:blip>
                    <a:srcRect l="31772" t="37876" r="23003" b="32984"/>
                    <a:stretch/>
                  </pic:blipFill>
                  <pic:spPr bwMode="auto">
                    <a:xfrm>
                      <a:off x="0" y="0"/>
                      <a:ext cx="4140184" cy="2232933"/>
                    </a:xfrm>
                    <a:prstGeom prst="rect">
                      <a:avLst/>
                    </a:prstGeom>
                    <a:ln>
                      <a:noFill/>
                    </a:ln>
                    <a:extLst>
                      <a:ext uri="{53640926-AAD7-44D8-BBD7-CCE9431645EC}">
                        <a14:shadowObscured xmlns:a14="http://schemas.microsoft.com/office/drawing/2010/main"/>
                      </a:ext>
                    </a:extLst>
                  </pic:spPr>
                </pic:pic>
              </a:graphicData>
            </a:graphic>
          </wp:inline>
        </w:drawing>
      </w:r>
    </w:p>
    <w:p w14:paraId="7B47308A" w14:textId="77777777" w:rsidR="003D5CD9" w:rsidRDefault="003D5CD9" w:rsidP="0024759A">
      <w:pPr>
        <w:tabs>
          <w:tab w:val="left" w:pos="3420"/>
        </w:tabs>
        <w:jc w:val="center"/>
        <w:rPr>
          <w:lang w:eastAsia="en-IN"/>
        </w:rPr>
      </w:pPr>
    </w:p>
    <w:p w14:paraId="0F79911F" w14:textId="77777777" w:rsidR="0024759A" w:rsidRDefault="00000000" w:rsidP="0024759A">
      <w:pPr>
        <w:tabs>
          <w:tab w:val="left" w:pos="3420"/>
        </w:tabs>
        <w:jc w:val="center"/>
        <w:rPr>
          <w:lang w:eastAsia="en-IN"/>
        </w:rPr>
      </w:pPr>
      <w:r>
        <w:rPr>
          <w:lang w:eastAsia="en-IN"/>
        </w:rPr>
        <w:t>Figure 4.1 Test Result</w:t>
      </w:r>
    </w:p>
    <w:p w14:paraId="4E70C838" w14:textId="77777777" w:rsidR="003D5CD9" w:rsidRDefault="003D5CD9" w:rsidP="0024759A">
      <w:pPr>
        <w:tabs>
          <w:tab w:val="left" w:pos="3420"/>
        </w:tabs>
        <w:jc w:val="center"/>
        <w:rPr>
          <w:lang w:eastAsia="en-IN"/>
        </w:rPr>
      </w:pPr>
    </w:p>
    <w:p w14:paraId="2DCC6CE0" w14:textId="77777777" w:rsidR="003D5CD9" w:rsidRDefault="003D5CD9" w:rsidP="0024759A">
      <w:pPr>
        <w:tabs>
          <w:tab w:val="left" w:pos="3420"/>
        </w:tabs>
        <w:jc w:val="center"/>
        <w:rPr>
          <w:lang w:eastAsia="en-IN"/>
        </w:rPr>
      </w:pPr>
    </w:p>
    <w:p w14:paraId="4F50D15B" w14:textId="77777777" w:rsidR="003D5CD9" w:rsidRDefault="003D5CD9" w:rsidP="0024759A">
      <w:pPr>
        <w:tabs>
          <w:tab w:val="left" w:pos="3420"/>
        </w:tabs>
        <w:jc w:val="center"/>
        <w:rPr>
          <w:lang w:eastAsia="en-IN"/>
        </w:rPr>
      </w:pPr>
    </w:p>
    <w:p w14:paraId="446CF1E7" w14:textId="77777777" w:rsidR="003D5CD9" w:rsidRPr="006A7285" w:rsidRDefault="003D5CD9" w:rsidP="00D14099">
      <w:pPr>
        <w:tabs>
          <w:tab w:val="left" w:pos="3420"/>
        </w:tabs>
        <w:spacing w:line="360" w:lineRule="auto"/>
        <w:jc w:val="both"/>
        <w:rPr>
          <w:lang w:eastAsia="en-IN"/>
        </w:rPr>
      </w:pPr>
    </w:p>
    <w:p w14:paraId="1A36A7A0" w14:textId="395EC1D5" w:rsidR="005F1E9F" w:rsidRDefault="00D14099" w:rsidP="00D14099">
      <w:pPr>
        <w:tabs>
          <w:tab w:val="left" w:pos="3420"/>
        </w:tabs>
        <w:spacing w:line="360" w:lineRule="auto"/>
        <w:jc w:val="both"/>
        <w:rPr>
          <w:lang w:eastAsia="en-IN"/>
        </w:rPr>
      </w:pPr>
      <w:r w:rsidRPr="00D14099">
        <w:rPr>
          <w:lang w:eastAsia="en-IN"/>
        </w:rPr>
        <w:t xml:space="preserve">It was clear when </w:t>
      </w:r>
      <w:proofErr w:type="spellStart"/>
      <w:r w:rsidRPr="00D14099">
        <w:rPr>
          <w:lang w:eastAsia="en-IN"/>
        </w:rPr>
        <w:t>analysing</w:t>
      </w:r>
      <w:proofErr w:type="spellEnd"/>
      <w:r w:rsidRPr="00D14099">
        <w:rPr>
          <w:lang w:eastAsia="en-IN"/>
        </w:rPr>
        <w:t xml:space="preserve"> the Electrostatic Spraying Systems' (ESS) spray pattern that it behaves like a conventional sprayer. The dispersion pattern, which encompasses the material's trajectory and spread when sprayed, seems to be comparable for both regular sprayers and ESS. The coating material is distributed evenly and consistently throughout the target surface by both techniques. The ESS uses novel electrostatic technology that charges the sprayed particles to improve adhesion, yet the overall spraying pattern is similar to that of conventional spraying techniques. This similarity in spray pattern suggests that without requiring any modifications to spraying procedures, the ESS can be easily integrated into current spraying processes and applications. Furthermore, the ESS's consistent spraying pattern demonstrates its dependability and adaptability to various spraying tasks, resulting in predictable and consistent outcomes across diverse operational settings. In essence, the ESS's comparable spraying pattern demonstrates its versatility and effectiveness as a viable alternative to traditional spraying systems, providing improved performance while retaining familiarity and ease of use.</w:t>
      </w:r>
    </w:p>
    <w:p w14:paraId="3DC96FAE" w14:textId="77777777" w:rsidR="00E41B1F" w:rsidRDefault="00E41B1F" w:rsidP="003B3D58">
      <w:pPr>
        <w:tabs>
          <w:tab w:val="left" w:pos="3420"/>
        </w:tabs>
        <w:jc w:val="both"/>
        <w:rPr>
          <w:lang w:eastAsia="en-IN"/>
        </w:rPr>
      </w:pPr>
    </w:p>
    <w:p w14:paraId="73CE35C8" w14:textId="77777777" w:rsidR="00E41B1F" w:rsidRDefault="00E41B1F" w:rsidP="003B3D58">
      <w:pPr>
        <w:tabs>
          <w:tab w:val="left" w:pos="3420"/>
        </w:tabs>
        <w:jc w:val="both"/>
        <w:rPr>
          <w:lang w:eastAsia="en-IN"/>
        </w:rPr>
      </w:pPr>
    </w:p>
    <w:p w14:paraId="48F2361D" w14:textId="77777777" w:rsidR="00E41B1F" w:rsidRDefault="00E41B1F" w:rsidP="003B3D58">
      <w:pPr>
        <w:tabs>
          <w:tab w:val="left" w:pos="3420"/>
        </w:tabs>
        <w:jc w:val="both"/>
        <w:rPr>
          <w:lang w:eastAsia="en-IN"/>
        </w:rPr>
      </w:pPr>
    </w:p>
    <w:p w14:paraId="0F12C523" w14:textId="77777777" w:rsidR="00E41B1F" w:rsidRDefault="00E41B1F" w:rsidP="003B3D58">
      <w:pPr>
        <w:tabs>
          <w:tab w:val="left" w:pos="3420"/>
        </w:tabs>
        <w:jc w:val="both"/>
        <w:rPr>
          <w:lang w:eastAsia="en-IN"/>
        </w:rPr>
      </w:pPr>
    </w:p>
    <w:p w14:paraId="5E2197F2" w14:textId="77777777" w:rsidR="00E41B1F" w:rsidRDefault="00E41B1F" w:rsidP="003B3D58">
      <w:pPr>
        <w:tabs>
          <w:tab w:val="left" w:pos="3420"/>
        </w:tabs>
        <w:jc w:val="both"/>
        <w:rPr>
          <w:lang w:eastAsia="en-IN"/>
        </w:rPr>
      </w:pPr>
    </w:p>
    <w:p w14:paraId="49CEFCA6" w14:textId="77777777" w:rsidR="00E41B1F" w:rsidRDefault="00E41B1F" w:rsidP="003B3D58">
      <w:pPr>
        <w:tabs>
          <w:tab w:val="left" w:pos="3420"/>
        </w:tabs>
        <w:jc w:val="both"/>
        <w:rPr>
          <w:lang w:eastAsia="en-IN"/>
        </w:rPr>
      </w:pPr>
    </w:p>
    <w:p w14:paraId="24BF4F10" w14:textId="77777777" w:rsidR="00E41B1F" w:rsidRDefault="00E41B1F" w:rsidP="003B3D58">
      <w:pPr>
        <w:tabs>
          <w:tab w:val="left" w:pos="3420"/>
        </w:tabs>
        <w:jc w:val="both"/>
        <w:rPr>
          <w:lang w:eastAsia="en-IN"/>
        </w:rPr>
      </w:pPr>
    </w:p>
    <w:p w14:paraId="5A48DBB9" w14:textId="77777777" w:rsidR="00E41B1F" w:rsidRDefault="00E41B1F" w:rsidP="003B3D58">
      <w:pPr>
        <w:tabs>
          <w:tab w:val="left" w:pos="3420"/>
        </w:tabs>
        <w:jc w:val="both"/>
        <w:rPr>
          <w:lang w:eastAsia="en-IN"/>
        </w:rPr>
      </w:pPr>
    </w:p>
    <w:p w14:paraId="382229EA" w14:textId="77777777" w:rsidR="00E41B1F" w:rsidRDefault="00E41B1F" w:rsidP="003B3D58">
      <w:pPr>
        <w:tabs>
          <w:tab w:val="left" w:pos="3420"/>
        </w:tabs>
        <w:jc w:val="both"/>
        <w:rPr>
          <w:lang w:eastAsia="en-IN"/>
        </w:rPr>
      </w:pPr>
    </w:p>
    <w:p w14:paraId="11AECA75" w14:textId="77777777" w:rsidR="00E41B1F" w:rsidRDefault="00E41B1F" w:rsidP="003B3D58">
      <w:pPr>
        <w:tabs>
          <w:tab w:val="left" w:pos="3420"/>
        </w:tabs>
        <w:jc w:val="both"/>
        <w:rPr>
          <w:lang w:eastAsia="en-IN"/>
        </w:rPr>
      </w:pPr>
    </w:p>
    <w:p w14:paraId="799992D0" w14:textId="77777777" w:rsidR="00E41B1F" w:rsidRDefault="00E41B1F" w:rsidP="003B3D58">
      <w:pPr>
        <w:tabs>
          <w:tab w:val="left" w:pos="3420"/>
        </w:tabs>
        <w:jc w:val="both"/>
        <w:rPr>
          <w:lang w:eastAsia="en-IN"/>
        </w:rPr>
      </w:pPr>
    </w:p>
    <w:p w14:paraId="13A22B21" w14:textId="77777777" w:rsidR="00E41B1F" w:rsidRDefault="00E41B1F" w:rsidP="003B3D58">
      <w:pPr>
        <w:tabs>
          <w:tab w:val="left" w:pos="3420"/>
        </w:tabs>
        <w:jc w:val="both"/>
        <w:rPr>
          <w:lang w:eastAsia="en-IN"/>
        </w:rPr>
      </w:pPr>
    </w:p>
    <w:p w14:paraId="4F5D4450" w14:textId="77777777" w:rsidR="00E41B1F" w:rsidRDefault="00E41B1F" w:rsidP="003B3D58">
      <w:pPr>
        <w:tabs>
          <w:tab w:val="left" w:pos="3420"/>
        </w:tabs>
        <w:jc w:val="both"/>
        <w:rPr>
          <w:lang w:eastAsia="en-IN"/>
        </w:rPr>
      </w:pPr>
    </w:p>
    <w:p w14:paraId="48129B29" w14:textId="77777777" w:rsidR="00E41B1F" w:rsidRDefault="00E41B1F" w:rsidP="003B3D58">
      <w:pPr>
        <w:tabs>
          <w:tab w:val="left" w:pos="3420"/>
        </w:tabs>
        <w:jc w:val="both"/>
        <w:rPr>
          <w:lang w:eastAsia="en-IN"/>
        </w:rPr>
      </w:pPr>
    </w:p>
    <w:p w14:paraId="0CD75588" w14:textId="77777777" w:rsidR="00E41B1F" w:rsidRDefault="00E41B1F" w:rsidP="003B3D58">
      <w:pPr>
        <w:tabs>
          <w:tab w:val="left" w:pos="3420"/>
        </w:tabs>
        <w:jc w:val="both"/>
        <w:rPr>
          <w:lang w:eastAsia="en-IN"/>
        </w:rPr>
      </w:pPr>
    </w:p>
    <w:p w14:paraId="3BF8E985" w14:textId="77777777" w:rsidR="00E41B1F" w:rsidRDefault="00E41B1F" w:rsidP="003B3D58">
      <w:pPr>
        <w:tabs>
          <w:tab w:val="left" w:pos="3420"/>
        </w:tabs>
        <w:jc w:val="both"/>
        <w:rPr>
          <w:lang w:eastAsia="en-IN"/>
        </w:rPr>
      </w:pPr>
    </w:p>
    <w:p w14:paraId="5723661C" w14:textId="77777777" w:rsidR="00E41B1F" w:rsidRDefault="00E41B1F" w:rsidP="003B3D58">
      <w:pPr>
        <w:tabs>
          <w:tab w:val="left" w:pos="3420"/>
        </w:tabs>
        <w:jc w:val="both"/>
        <w:rPr>
          <w:lang w:eastAsia="en-IN"/>
        </w:rPr>
      </w:pPr>
    </w:p>
    <w:p w14:paraId="0411355D" w14:textId="77777777" w:rsidR="00E41B1F" w:rsidRDefault="00E41B1F" w:rsidP="003B3D58">
      <w:pPr>
        <w:tabs>
          <w:tab w:val="left" w:pos="3420"/>
        </w:tabs>
        <w:jc w:val="both"/>
        <w:rPr>
          <w:lang w:eastAsia="en-IN"/>
        </w:rPr>
      </w:pPr>
    </w:p>
    <w:p w14:paraId="2338E78F" w14:textId="77777777" w:rsidR="00E41B1F" w:rsidRDefault="00E41B1F" w:rsidP="003B3D58">
      <w:pPr>
        <w:tabs>
          <w:tab w:val="left" w:pos="3420"/>
        </w:tabs>
        <w:jc w:val="both"/>
        <w:rPr>
          <w:lang w:eastAsia="en-IN"/>
        </w:rPr>
      </w:pPr>
    </w:p>
    <w:p w14:paraId="59182A52" w14:textId="77777777" w:rsidR="00E41B1F" w:rsidRDefault="00E41B1F" w:rsidP="003B3D58">
      <w:pPr>
        <w:tabs>
          <w:tab w:val="left" w:pos="3420"/>
        </w:tabs>
        <w:jc w:val="both"/>
        <w:rPr>
          <w:lang w:eastAsia="en-IN"/>
        </w:rPr>
      </w:pPr>
    </w:p>
    <w:p w14:paraId="0F1C6FAC" w14:textId="77777777" w:rsidR="00E41B1F" w:rsidRDefault="00E41B1F" w:rsidP="003B3D58">
      <w:pPr>
        <w:tabs>
          <w:tab w:val="left" w:pos="3420"/>
        </w:tabs>
        <w:jc w:val="both"/>
        <w:rPr>
          <w:lang w:eastAsia="en-IN"/>
        </w:rPr>
      </w:pPr>
    </w:p>
    <w:p w14:paraId="50F4D1D4" w14:textId="77777777" w:rsidR="00E41B1F" w:rsidRDefault="00E41B1F" w:rsidP="003B3D58">
      <w:pPr>
        <w:tabs>
          <w:tab w:val="left" w:pos="3420"/>
        </w:tabs>
        <w:jc w:val="both"/>
        <w:rPr>
          <w:lang w:eastAsia="en-IN"/>
        </w:rPr>
      </w:pPr>
    </w:p>
    <w:p w14:paraId="5B22A2A2" w14:textId="77777777" w:rsidR="00E41B1F" w:rsidRDefault="00E41B1F" w:rsidP="003B3D58">
      <w:pPr>
        <w:tabs>
          <w:tab w:val="left" w:pos="3420"/>
        </w:tabs>
        <w:jc w:val="both"/>
        <w:rPr>
          <w:lang w:eastAsia="en-IN"/>
        </w:rPr>
      </w:pPr>
    </w:p>
    <w:p w14:paraId="5AC5FAEA" w14:textId="77777777" w:rsidR="00E41B1F" w:rsidRPr="003B3D58" w:rsidRDefault="00E41B1F" w:rsidP="003B3D58">
      <w:pPr>
        <w:tabs>
          <w:tab w:val="left" w:pos="3420"/>
        </w:tabs>
        <w:jc w:val="both"/>
        <w:rPr>
          <w:lang w:eastAsia="en-IN"/>
        </w:rPr>
      </w:pPr>
    </w:p>
    <w:p w14:paraId="7837C995" w14:textId="77777777" w:rsidR="005F1E9F" w:rsidRDefault="005F1E9F" w:rsidP="0024759A">
      <w:pPr>
        <w:tabs>
          <w:tab w:val="left" w:pos="3420"/>
        </w:tabs>
        <w:jc w:val="center"/>
        <w:rPr>
          <w:b/>
          <w:bCs/>
          <w:sz w:val="32"/>
          <w:szCs w:val="32"/>
          <w:lang w:eastAsia="en-IN"/>
        </w:rPr>
      </w:pPr>
    </w:p>
    <w:p w14:paraId="0F3D4C86" w14:textId="77777777" w:rsidR="00E41B1F" w:rsidRDefault="00E41B1F" w:rsidP="0024759A">
      <w:pPr>
        <w:tabs>
          <w:tab w:val="left" w:pos="3420"/>
        </w:tabs>
        <w:jc w:val="center"/>
        <w:rPr>
          <w:b/>
          <w:bCs/>
          <w:sz w:val="32"/>
          <w:szCs w:val="32"/>
          <w:lang w:eastAsia="en-IN"/>
        </w:rPr>
      </w:pPr>
    </w:p>
    <w:p w14:paraId="3DAD59AA" w14:textId="77777777" w:rsidR="00E41B1F" w:rsidRDefault="00E41B1F" w:rsidP="0024759A">
      <w:pPr>
        <w:tabs>
          <w:tab w:val="left" w:pos="3420"/>
        </w:tabs>
        <w:jc w:val="center"/>
        <w:rPr>
          <w:b/>
          <w:bCs/>
          <w:sz w:val="32"/>
          <w:szCs w:val="32"/>
          <w:lang w:eastAsia="en-IN"/>
        </w:rPr>
      </w:pPr>
    </w:p>
    <w:p w14:paraId="3E55B64F" w14:textId="77777777" w:rsidR="00AD5512" w:rsidRPr="006A7285" w:rsidRDefault="00000000" w:rsidP="0024759A">
      <w:pPr>
        <w:tabs>
          <w:tab w:val="left" w:pos="3420"/>
        </w:tabs>
        <w:jc w:val="center"/>
        <w:rPr>
          <w:b/>
          <w:bCs/>
          <w:sz w:val="32"/>
          <w:szCs w:val="32"/>
          <w:lang w:eastAsia="en-IN"/>
        </w:rPr>
      </w:pPr>
      <w:r w:rsidRPr="006A7285">
        <w:rPr>
          <w:b/>
          <w:bCs/>
          <w:sz w:val="32"/>
          <w:szCs w:val="32"/>
          <w:lang w:eastAsia="en-IN"/>
        </w:rPr>
        <w:t>CHAPTER 5</w:t>
      </w:r>
    </w:p>
    <w:p w14:paraId="793FCF96" w14:textId="77777777" w:rsidR="00AD5512" w:rsidRPr="006A7285" w:rsidRDefault="00AD5512" w:rsidP="0024759A">
      <w:pPr>
        <w:tabs>
          <w:tab w:val="left" w:pos="3420"/>
        </w:tabs>
        <w:jc w:val="center"/>
        <w:rPr>
          <w:lang w:eastAsia="en-IN"/>
        </w:rPr>
      </w:pPr>
    </w:p>
    <w:p w14:paraId="200B93FF" w14:textId="77777777" w:rsidR="00AD5512" w:rsidRDefault="00000000" w:rsidP="0024759A">
      <w:pPr>
        <w:tabs>
          <w:tab w:val="left" w:pos="3420"/>
        </w:tabs>
        <w:jc w:val="center"/>
        <w:rPr>
          <w:b/>
          <w:bCs/>
          <w:sz w:val="28"/>
          <w:szCs w:val="28"/>
          <w:lang w:eastAsia="en-IN"/>
        </w:rPr>
      </w:pPr>
      <w:r w:rsidRPr="006A7285">
        <w:rPr>
          <w:b/>
          <w:bCs/>
          <w:sz w:val="28"/>
          <w:szCs w:val="28"/>
          <w:lang w:eastAsia="en-IN"/>
        </w:rPr>
        <w:t>Conclusion and Future scope</w:t>
      </w:r>
    </w:p>
    <w:p w14:paraId="773963B1" w14:textId="77777777" w:rsidR="0024759A" w:rsidRDefault="0024759A" w:rsidP="0024759A">
      <w:pPr>
        <w:tabs>
          <w:tab w:val="left" w:pos="3420"/>
        </w:tabs>
        <w:jc w:val="center"/>
        <w:rPr>
          <w:b/>
          <w:bCs/>
          <w:sz w:val="28"/>
          <w:szCs w:val="28"/>
          <w:lang w:eastAsia="en-IN"/>
        </w:rPr>
      </w:pPr>
    </w:p>
    <w:p w14:paraId="6FB27722" w14:textId="77777777" w:rsidR="00602466" w:rsidRPr="006A7285" w:rsidRDefault="00602466" w:rsidP="0024759A">
      <w:pPr>
        <w:tabs>
          <w:tab w:val="left" w:pos="3420"/>
        </w:tabs>
        <w:jc w:val="center"/>
        <w:rPr>
          <w:b/>
          <w:bCs/>
          <w:sz w:val="28"/>
          <w:szCs w:val="28"/>
          <w:lang w:eastAsia="en-IN"/>
        </w:rPr>
      </w:pPr>
    </w:p>
    <w:p w14:paraId="2C913AAE" w14:textId="7270316B" w:rsidR="006F26B8" w:rsidRPr="006A7285" w:rsidRDefault="00000000" w:rsidP="006F7D93">
      <w:pPr>
        <w:tabs>
          <w:tab w:val="left" w:pos="3420"/>
        </w:tabs>
        <w:jc w:val="both"/>
        <w:rPr>
          <w:b/>
          <w:bCs/>
          <w:sz w:val="28"/>
          <w:szCs w:val="28"/>
          <w:lang w:eastAsia="en-IN"/>
        </w:rPr>
      </w:pPr>
      <w:r w:rsidRPr="006A7285">
        <w:rPr>
          <w:b/>
          <w:bCs/>
          <w:sz w:val="28"/>
          <w:szCs w:val="28"/>
          <w:lang w:eastAsia="en-IN"/>
        </w:rPr>
        <w:t xml:space="preserve">Conclusion </w:t>
      </w:r>
    </w:p>
    <w:p w14:paraId="5A84EB45" w14:textId="77777777" w:rsidR="006F26B8" w:rsidRPr="006A7285" w:rsidRDefault="006F26B8" w:rsidP="006F7D93">
      <w:pPr>
        <w:tabs>
          <w:tab w:val="left" w:pos="3420"/>
        </w:tabs>
        <w:jc w:val="both"/>
        <w:rPr>
          <w:b/>
          <w:bCs/>
          <w:sz w:val="28"/>
          <w:szCs w:val="28"/>
          <w:lang w:eastAsia="en-IN"/>
        </w:rPr>
      </w:pPr>
    </w:p>
    <w:p w14:paraId="546319E8" w14:textId="4F3B98E9" w:rsidR="003A2896" w:rsidRDefault="00000000" w:rsidP="003A2896">
      <w:pPr>
        <w:tabs>
          <w:tab w:val="left" w:pos="3420"/>
        </w:tabs>
        <w:spacing w:line="360" w:lineRule="auto"/>
        <w:jc w:val="both"/>
        <w:rPr>
          <w:lang w:eastAsia="en-IN"/>
        </w:rPr>
      </w:pPr>
      <w:r w:rsidRPr="00602466">
        <w:rPr>
          <w:lang w:eastAsia="en-IN"/>
        </w:rPr>
        <w:t xml:space="preserve">An effective and </w:t>
      </w:r>
      <w:r w:rsidR="001E3F18">
        <w:rPr>
          <w:lang w:eastAsia="en-IN"/>
        </w:rPr>
        <w:t xml:space="preserve">efficient spraying </w:t>
      </w:r>
      <w:r w:rsidRPr="00602466">
        <w:rPr>
          <w:lang w:eastAsia="en-IN"/>
        </w:rPr>
        <w:t xml:space="preserve">application can be achieved in a variety of industries with the electrostatic spraying method. </w:t>
      </w:r>
      <w:r w:rsidR="001E3F18">
        <w:rPr>
          <w:lang w:eastAsia="en-IN"/>
        </w:rPr>
        <w:t xml:space="preserve">As the importance of sustainable </w:t>
      </w:r>
      <w:proofErr w:type="gramStart"/>
      <w:r w:rsidR="001E3F18">
        <w:rPr>
          <w:lang w:eastAsia="en-IN"/>
        </w:rPr>
        <w:t>farming  rises</w:t>
      </w:r>
      <w:proofErr w:type="gramEnd"/>
      <w:r w:rsidR="001E3F18">
        <w:rPr>
          <w:lang w:eastAsia="en-IN"/>
        </w:rPr>
        <w:t>, so does the need for technology that reduce environmental harm while protecting  productivity. By decreasing the amount of chemicals used, controlling environmental damage, and improving overall pest management efficiency, electrostatic spraying systems are useful. Electrostatic spraying system improves the efficiency and reduces the work load. It also minimizes the cost and material required for spraying.</w:t>
      </w:r>
      <w:r>
        <w:rPr>
          <w:lang w:eastAsia="en-IN"/>
        </w:rPr>
        <w:t xml:space="preserve"> </w:t>
      </w:r>
      <w:r w:rsidR="00A26CD3" w:rsidRPr="00A26CD3">
        <w:rPr>
          <w:lang w:eastAsia="en-IN"/>
        </w:rPr>
        <w:t xml:space="preserve">An effective way to improve crop protection and </w:t>
      </w:r>
      <w:proofErr w:type="spellStart"/>
      <w:r w:rsidR="00A26CD3" w:rsidRPr="00A26CD3">
        <w:rPr>
          <w:lang w:eastAsia="en-IN"/>
        </w:rPr>
        <w:t>maximise</w:t>
      </w:r>
      <w:proofErr w:type="spellEnd"/>
      <w:r w:rsidR="00A26CD3" w:rsidRPr="00A26CD3">
        <w:rPr>
          <w:lang w:eastAsia="en-IN"/>
        </w:rPr>
        <w:t xml:space="preserve"> pesticide application is through the use of electrostatic spraying devices in agriculture. Compared to traditional spraying techniques, this technology has a number of benefits, such as better coverage on target surfaces, decreased drift, and enhanced deposition efficiency. These methods allow for more uniform pesticide application and improved adherence to plant leaves by electrostatically charging the sprayed droplets. This leads to increased efficacy and decreased environmental impact.</w:t>
      </w:r>
      <w:r w:rsidR="003A2896">
        <w:rPr>
          <w:lang w:eastAsia="en-IN"/>
        </w:rPr>
        <w:t xml:space="preserve"> </w:t>
      </w:r>
      <w:r w:rsidR="003A2896">
        <w:rPr>
          <w:lang w:eastAsia="en-IN"/>
        </w:rPr>
        <w:t>The capacity of electrostatic spraying to charge droplets and create attraction to plant surfaces, leading to better adherence and distribution, is one of its main advantages. Conclusively, the introduction of portable electrostatic spraying systems represents a substantial development in agricultural technology, providing a flexible and effective approach to pesticide control across a range of environments. Furthermore, because of their mobility, they may be quickly deployed in response to agricultural emergencies or pest outbreaks, improving crop protection and production results.</w:t>
      </w:r>
    </w:p>
    <w:p w14:paraId="6BA333F2" w14:textId="77777777" w:rsidR="00DA585C" w:rsidRDefault="00000000" w:rsidP="003A2896">
      <w:pPr>
        <w:tabs>
          <w:tab w:val="left" w:pos="3420"/>
        </w:tabs>
        <w:spacing w:line="360" w:lineRule="auto"/>
        <w:jc w:val="both"/>
        <w:rPr>
          <w:lang w:eastAsia="en-IN"/>
        </w:rPr>
      </w:pPr>
      <w:r>
        <w:rPr>
          <w:lang w:eastAsia="en-IN"/>
        </w:rPr>
        <w:t xml:space="preserve">Generally, it can be concluded that the electrostatic spraying system generates more efficient applications, increasing deposition on crops, less loss of pesticide due to wind </w:t>
      </w:r>
      <w:proofErr w:type="gramStart"/>
      <w:r>
        <w:rPr>
          <w:lang w:eastAsia="en-IN"/>
        </w:rPr>
        <w:t>effect ,</w:t>
      </w:r>
      <w:proofErr w:type="gramEnd"/>
      <w:r>
        <w:rPr>
          <w:lang w:eastAsia="en-IN"/>
        </w:rPr>
        <w:t xml:space="preserve"> and better coverage to the both side of leaves, compared to traditional spraying system electrostatic system is most efficient.</w:t>
      </w:r>
    </w:p>
    <w:p w14:paraId="3F62B894" w14:textId="77777777" w:rsidR="003A2896" w:rsidRDefault="003A2896" w:rsidP="006F7D93">
      <w:pPr>
        <w:tabs>
          <w:tab w:val="left" w:pos="3420"/>
        </w:tabs>
        <w:jc w:val="both"/>
        <w:rPr>
          <w:lang w:eastAsia="en-IN"/>
        </w:rPr>
      </w:pPr>
    </w:p>
    <w:p w14:paraId="165F24B6" w14:textId="77777777" w:rsidR="003A2896" w:rsidRDefault="003A2896" w:rsidP="006F7D93">
      <w:pPr>
        <w:tabs>
          <w:tab w:val="left" w:pos="3420"/>
        </w:tabs>
        <w:jc w:val="both"/>
        <w:rPr>
          <w:lang w:eastAsia="en-IN"/>
        </w:rPr>
      </w:pPr>
    </w:p>
    <w:p w14:paraId="121A0F91" w14:textId="77777777" w:rsidR="003A2896" w:rsidRDefault="003A2896" w:rsidP="006F7D93">
      <w:pPr>
        <w:tabs>
          <w:tab w:val="left" w:pos="3420"/>
        </w:tabs>
        <w:jc w:val="both"/>
        <w:rPr>
          <w:lang w:eastAsia="en-IN"/>
        </w:rPr>
      </w:pPr>
    </w:p>
    <w:p w14:paraId="79EFB47B" w14:textId="77777777" w:rsidR="00D14099" w:rsidRDefault="00D14099" w:rsidP="006F7D93">
      <w:pPr>
        <w:tabs>
          <w:tab w:val="left" w:pos="3420"/>
        </w:tabs>
        <w:jc w:val="both"/>
        <w:rPr>
          <w:b/>
          <w:bCs/>
          <w:sz w:val="28"/>
          <w:szCs w:val="28"/>
          <w:lang w:eastAsia="en-IN"/>
        </w:rPr>
      </w:pPr>
    </w:p>
    <w:p w14:paraId="040C40FA" w14:textId="11C627C0" w:rsidR="006F26B8" w:rsidRDefault="00000000" w:rsidP="006F7D93">
      <w:pPr>
        <w:tabs>
          <w:tab w:val="left" w:pos="3420"/>
        </w:tabs>
        <w:jc w:val="both"/>
        <w:rPr>
          <w:b/>
          <w:bCs/>
          <w:sz w:val="28"/>
          <w:szCs w:val="28"/>
          <w:lang w:eastAsia="en-IN"/>
        </w:rPr>
      </w:pPr>
      <w:r w:rsidRPr="006A7285">
        <w:rPr>
          <w:b/>
          <w:bCs/>
          <w:sz w:val="28"/>
          <w:szCs w:val="28"/>
          <w:lang w:eastAsia="en-IN"/>
        </w:rPr>
        <w:lastRenderedPageBreak/>
        <w:t xml:space="preserve">Future Scope </w:t>
      </w:r>
    </w:p>
    <w:p w14:paraId="70FEA443" w14:textId="77777777" w:rsidR="00245136" w:rsidRDefault="00245136" w:rsidP="006F7D93">
      <w:pPr>
        <w:tabs>
          <w:tab w:val="left" w:pos="3420"/>
        </w:tabs>
        <w:jc w:val="both"/>
        <w:rPr>
          <w:b/>
          <w:bCs/>
          <w:sz w:val="28"/>
          <w:szCs w:val="28"/>
          <w:lang w:eastAsia="en-IN"/>
        </w:rPr>
      </w:pPr>
    </w:p>
    <w:p w14:paraId="6525687F" w14:textId="77777777" w:rsidR="006F26B8" w:rsidRPr="006A7285" w:rsidRDefault="006F26B8" w:rsidP="006F7D93">
      <w:pPr>
        <w:tabs>
          <w:tab w:val="left" w:pos="3420"/>
        </w:tabs>
        <w:jc w:val="both"/>
        <w:rPr>
          <w:b/>
          <w:bCs/>
          <w:sz w:val="28"/>
          <w:szCs w:val="28"/>
          <w:lang w:eastAsia="en-IN"/>
        </w:rPr>
      </w:pPr>
    </w:p>
    <w:p w14:paraId="6726BA62" w14:textId="77777777" w:rsidR="005F1E9F" w:rsidRDefault="00000000" w:rsidP="00C8173F">
      <w:pPr>
        <w:tabs>
          <w:tab w:val="left" w:pos="3420"/>
        </w:tabs>
        <w:spacing w:after="200" w:line="360" w:lineRule="auto"/>
        <w:contextualSpacing/>
        <w:jc w:val="both"/>
      </w:pPr>
      <w:r w:rsidRPr="00F9214A">
        <w:t>Agriculture: The application of pesticides and crop protection could be revolutionized by electrostatic spraying. Future developments might concentrate on improved fertilizer, pesticide, and herbicide delivery, decreased drift, and precise targeting systems. AI and integrated sensors might adjust treatment rates according to crop conditions and pest activity.</w:t>
      </w:r>
    </w:p>
    <w:p w14:paraId="53C9312B" w14:textId="77777777" w:rsidR="00F526AE" w:rsidRPr="005F1E9F" w:rsidRDefault="00F526AE" w:rsidP="00C8173F">
      <w:pPr>
        <w:tabs>
          <w:tab w:val="left" w:pos="3420"/>
        </w:tabs>
        <w:spacing w:after="200" w:line="360" w:lineRule="auto"/>
        <w:contextualSpacing/>
        <w:jc w:val="both"/>
      </w:pPr>
    </w:p>
    <w:p w14:paraId="68702A37" w14:textId="77777777" w:rsidR="005F1E9F" w:rsidRDefault="00000000" w:rsidP="00C8173F">
      <w:pPr>
        <w:tabs>
          <w:tab w:val="left" w:pos="3420"/>
        </w:tabs>
        <w:spacing w:after="200" w:line="360" w:lineRule="auto"/>
        <w:contextualSpacing/>
        <w:jc w:val="both"/>
      </w:pPr>
      <w:r w:rsidRPr="00F9214A">
        <w:t>Healthcare: Although disinfection is now done using it, improvements in antimicrobial treatments and more compact, portable equipment may be used in the future. In the production of pharmaceuticals, electrostatic spraying may also be used to coat tablets and capsules.</w:t>
      </w:r>
    </w:p>
    <w:p w14:paraId="3D20E79C" w14:textId="77777777" w:rsidR="00F526AE" w:rsidRPr="005F1E9F" w:rsidRDefault="00F526AE" w:rsidP="00C8173F">
      <w:pPr>
        <w:tabs>
          <w:tab w:val="left" w:pos="3420"/>
        </w:tabs>
        <w:spacing w:after="200" w:line="360" w:lineRule="auto"/>
        <w:contextualSpacing/>
        <w:jc w:val="both"/>
      </w:pPr>
    </w:p>
    <w:p w14:paraId="326225F6" w14:textId="77777777" w:rsidR="00F526AE" w:rsidRDefault="00000000" w:rsidP="00C8173F">
      <w:pPr>
        <w:tabs>
          <w:tab w:val="left" w:pos="3420"/>
        </w:tabs>
        <w:spacing w:after="200" w:line="360" w:lineRule="auto"/>
        <w:contextualSpacing/>
        <w:jc w:val="both"/>
      </w:pPr>
      <w:r w:rsidRPr="00F9214A">
        <w:t xml:space="preserve">Manufacturing: By precisely applying paints, adhesives, and other coatings to surfaces, these systems can increase productivity and decrease waste. Eco-friendly coatings and </w:t>
      </w:r>
      <w:r w:rsidR="005F1E9F" w:rsidRPr="00F9214A">
        <w:t>robots’</w:t>
      </w:r>
      <w:r w:rsidRPr="00F9214A">
        <w:t xml:space="preserve"> integration for simplified production lines are potential future advances.</w:t>
      </w:r>
    </w:p>
    <w:p w14:paraId="7A57237C" w14:textId="77777777" w:rsidR="008E249C" w:rsidRPr="008E249C" w:rsidRDefault="008E249C" w:rsidP="00C8173F">
      <w:pPr>
        <w:tabs>
          <w:tab w:val="left" w:pos="3420"/>
        </w:tabs>
        <w:spacing w:after="200" w:line="360" w:lineRule="auto"/>
        <w:contextualSpacing/>
        <w:jc w:val="both"/>
      </w:pPr>
    </w:p>
    <w:p w14:paraId="7BF93312" w14:textId="77777777" w:rsidR="00F526AE" w:rsidRDefault="00000000" w:rsidP="00C8173F">
      <w:pPr>
        <w:tabs>
          <w:tab w:val="left" w:pos="3420"/>
        </w:tabs>
        <w:spacing w:after="200" w:line="360" w:lineRule="auto"/>
        <w:contextualSpacing/>
        <w:jc w:val="both"/>
      </w:pPr>
      <w:r w:rsidRPr="00F9214A">
        <w:t>Automobile Industry: Environmentally friendly coatings and surface preparation methods for improved adhesion and durability could be improved through electrostatic painting in the vehicle production sector.</w:t>
      </w:r>
    </w:p>
    <w:p w14:paraId="21348FCF" w14:textId="77777777" w:rsidR="008E249C" w:rsidRPr="008E249C" w:rsidRDefault="008E249C" w:rsidP="00C8173F">
      <w:pPr>
        <w:tabs>
          <w:tab w:val="left" w:pos="3420"/>
        </w:tabs>
        <w:spacing w:after="200" w:line="360" w:lineRule="auto"/>
        <w:contextualSpacing/>
        <w:jc w:val="both"/>
      </w:pPr>
    </w:p>
    <w:p w14:paraId="787DBE7B" w14:textId="77777777" w:rsidR="00F526AE" w:rsidRDefault="00000000" w:rsidP="00C8173F">
      <w:pPr>
        <w:tabs>
          <w:tab w:val="left" w:pos="3420"/>
        </w:tabs>
        <w:spacing w:after="200" w:line="360" w:lineRule="auto"/>
        <w:contextualSpacing/>
        <w:jc w:val="both"/>
      </w:pPr>
      <w:r w:rsidRPr="00F9214A">
        <w:t>Electronics: Used in the application of conformal coatings, advancements in this field could concentrate on enhancing coatings with improved characteristics and achieving better uniformity and thickness control</w:t>
      </w:r>
      <w:r>
        <w:t>.</w:t>
      </w:r>
    </w:p>
    <w:p w14:paraId="0B015D10" w14:textId="77777777" w:rsidR="008E249C" w:rsidRPr="008E249C" w:rsidRDefault="008E249C" w:rsidP="00C8173F">
      <w:pPr>
        <w:tabs>
          <w:tab w:val="left" w:pos="3420"/>
        </w:tabs>
        <w:spacing w:after="200" w:line="360" w:lineRule="auto"/>
        <w:contextualSpacing/>
        <w:jc w:val="both"/>
      </w:pPr>
    </w:p>
    <w:p w14:paraId="4E5BE356" w14:textId="77777777" w:rsidR="00602466" w:rsidRPr="005F1E9F" w:rsidRDefault="00000000" w:rsidP="00C8173F">
      <w:pPr>
        <w:tabs>
          <w:tab w:val="left" w:pos="3420"/>
        </w:tabs>
        <w:spacing w:after="200" w:line="360" w:lineRule="auto"/>
        <w:contextualSpacing/>
        <w:jc w:val="both"/>
      </w:pPr>
      <w:r w:rsidRPr="00F9214A">
        <w:t xml:space="preserve">Construction: Buildings and bridges could have protective coatings applied via electrostatic spraying. Improved application methods and self-healing coatings are possible future </w:t>
      </w:r>
      <w:r w:rsidR="005F1E9F" w:rsidRPr="00F9214A">
        <w:t>advancement</w:t>
      </w:r>
      <w:r w:rsidR="005F1E9F">
        <w:t>.</w:t>
      </w:r>
    </w:p>
    <w:p w14:paraId="362D40BF" w14:textId="77777777" w:rsidR="006D2CDF" w:rsidRDefault="006D2CDF" w:rsidP="008E249C">
      <w:pPr>
        <w:tabs>
          <w:tab w:val="left" w:pos="3420"/>
        </w:tabs>
        <w:spacing w:line="360" w:lineRule="auto"/>
        <w:jc w:val="both"/>
        <w:rPr>
          <w:lang w:eastAsia="en-IN"/>
        </w:rPr>
      </w:pPr>
    </w:p>
    <w:p w14:paraId="0119A573" w14:textId="77777777" w:rsidR="00F555DB" w:rsidRDefault="00F555DB" w:rsidP="008E249C">
      <w:pPr>
        <w:tabs>
          <w:tab w:val="left" w:pos="3420"/>
        </w:tabs>
        <w:spacing w:line="360" w:lineRule="auto"/>
        <w:jc w:val="both"/>
        <w:rPr>
          <w:lang w:eastAsia="en-IN"/>
        </w:rPr>
      </w:pPr>
    </w:p>
    <w:p w14:paraId="4FECD9E2" w14:textId="77777777" w:rsidR="00D3575B" w:rsidRDefault="00D3575B" w:rsidP="005F1E9F">
      <w:pPr>
        <w:tabs>
          <w:tab w:val="left" w:pos="3420"/>
        </w:tabs>
        <w:spacing w:line="276" w:lineRule="auto"/>
        <w:jc w:val="both"/>
        <w:rPr>
          <w:lang w:eastAsia="en-IN"/>
        </w:rPr>
      </w:pPr>
    </w:p>
    <w:p w14:paraId="4C6F9A47" w14:textId="77777777" w:rsidR="00D3575B" w:rsidRDefault="00D3575B" w:rsidP="005F1E9F">
      <w:pPr>
        <w:tabs>
          <w:tab w:val="left" w:pos="3420"/>
        </w:tabs>
        <w:spacing w:line="276" w:lineRule="auto"/>
        <w:jc w:val="both"/>
        <w:rPr>
          <w:lang w:eastAsia="en-IN"/>
        </w:rPr>
      </w:pPr>
    </w:p>
    <w:p w14:paraId="60939379" w14:textId="77777777" w:rsidR="00245136" w:rsidRDefault="00245136" w:rsidP="005F1E9F">
      <w:pPr>
        <w:tabs>
          <w:tab w:val="left" w:pos="3420"/>
        </w:tabs>
        <w:spacing w:line="276" w:lineRule="auto"/>
        <w:jc w:val="both"/>
        <w:rPr>
          <w:b/>
          <w:bCs/>
          <w:sz w:val="28"/>
          <w:szCs w:val="28"/>
          <w:lang w:eastAsia="en-IN"/>
        </w:rPr>
      </w:pPr>
    </w:p>
    <w:p w14:paraId="04786DC0" w14:textId="77777777" w:rsidR="00245136" w:rsidRDefault="00245136" w:rsidP="005F1E9F">
      <w:pPr>
        <w:tabs>
          <w:tab w:val="left" w:pos="3420"/>
        </w:tabs>
        <w:spacing w:line="276" w:lineRule="auto"/>
        <w:jc w:val="both"/>
        <w:rPr>
          <w:b/>
          <w:bCs/>
          <w:sz w:val="28"/>
          <w:szCs w:val="28"/>
          <w:lang w:eastAsia="en-IN"/>
        </w:rPr>
      </w:pPr>
    </w:p>
    <w:p w14:paraId="5D3A62BA" w14:textId="77777777" w:rsidR="00245136" w:rsidRDefault="00245136" w:rsidP="005F1E9F">
      <w:pPr>
        <w:tabs>
          <w:tab w:val="left" w:pos="3420"/>
        </w:tabs>
        <w:spacing w:line="276" w:lineRule="auto"/>
        <w:jc w:val="both"/>
        <w:rPr>
          <w:b/>
          <w:bCs/>
          <w:sz w:val="28"/>
          <w:szCs w:val="28"/>
          <w:lang w:eastAsia="en-IN"/>
        </w:rPr>
      </w:pPr>
    </w:p>
    <w:p w14:paraId="707E7FAA" w14:textId="1B17057E" w:rsidR="00FE5AE8" w:rsidRDefault="00000000" w:rsidP="005F1E9F">
      <w:pPr>
        <w:tabs>
          <w:tab w:val="left" w:pos="3420"/>
        </w:tabs>
        <w:spacing w:line="276" w:lineRule="auto"/>
        <w:jc w:val="both"/>
        <w:rPr>
          <w:b/>
          <w:bCs/>
          <w:sz w:val="28"/>
          <w:szCs w:val="28"/>
          <w:lang w:eastAsia="en-IN"/>
        </w:rPr>
      </w:pPr>
      <w:r>
        <w:rPr>
          <w:b/>
          <w:bCs/>
          <w:sz w:val="28"/>
          <w:szCs w:val="28"/>
          <w:lang w:eastAsia="en-IN"/>
        </w:rPr>
        <w:lastRenderedPageBreak/>
        <w:t>R</w:t>
      </w:r>
      <w:r w:rsidR="004E6BD3" w:rsidRPr="006A7285">
        <w:rPr>
          <w:b/>
          <w:bCs/>
          <w:sz w:val="28"/>
          <w:szCs w:val="28"/>
          <w:lang w:eastAsia="en-IN"/>
        </w:rPr>
        <w:t>eferences</w:t>
      </w:r>
    </w:p>
    <w:p w14:paraId="3FF48FD9" w14:textId="77777777" w:rsidR="00592DDB" w:rsidRPr="006A7285" w:rsidRDefault="00592DDB" w:rsidP="005F1E9F">
      <w:pPr>
        <w:tabs>
          <w:tab w:val="left" w:pos="3420"/>
        </w:tabs>
        <w:spacing w:line="276" w:lineRule="auto"/>
        <w:jc w:val="both"/>
        <w:rPr>
          <w:b/>
          <w:bCs/>
          <w:sz w:val="28"/>
          <w:szCs w:val="28"/>
          <w:lang w:eastAsia="en-IN"/>
        </w:rPr>
      </w:pPr>
    </w:p>
    <w:p w14:paraId="243F51AC" w14:textId="77777777" w:rsidR="00592DDB" w:rsidRDefault="00000000" w:rsidP="008E249C">
      <w:pPr>
        <w:tabs>
          <w:tab w:val="left" w:pos="3420"/>
        </w:tabs>
        <w:spacing w:line="360" w:lineRule="auto"/>
        <w:jc w:val="both"/>
        <w:rPr>
          <w:lang w:eastAsia="en-IN"/>
        </w:rPr>
      </w:pPr>
      <w:r w:rsidRPr="00592DDB">
        <w:rPr>
          <w:lang w:eastAsia="en-IN"/>
        </w:rPr>
        <w:t xml:space="preserve">[1] </w:t>
      </w:r>
      <w:r w:rsidR="00A1052B" w:rsidRPr="00A1052B">
        <w:rPr>
          <w:lang w:eastAsia="en-IN"/>
        </w:rPr>
        <w:t>S. E. Law, “Embedded-electrode electrostatic induction spray charging nozzle: Theoretical and engineering design,” Trans. ASAE, vol. 21, no. 6, pp. 1096–1104, 1978.</w:t>
      </w:r>
    </w:p>
    <w:p w14:paraId="2C2D0528" w14:textId="77777777" w:rsidR="00A1052B" w:rsidRPr="00592DDB" w:rsidRDefault="00A1052B" w:rsidP="008E249C">
      <w:pPr>
        <w:tabs>
          <w:tab w:val="left" w:pos="3420"/>
        </w:tabs>
        <w:spacing w:line="360" w:lineRule="auto"/>
        <w:jc w:val="both"/>
        <w:rPr>
          <w:lang w:eastAsia="en-IN"/>
        </w:rPr>
      </w:pPr>
    </w:p>
    <w:p w14:paraId="562BA8EB" w14:textId="77777777" w:rsidR="00592DDB" w:rsidRDefault="00000000" w:rsidP="008E249C">
      <w:pPr>
        <w:tabs>
          <w:tab w:val="left" w:pos="3420"/>
        </w:tabs>
        <w:spacing w:line="360" w:lineRule="auto"/>
        <w:jc w:val="both"/>
        <w:rPr>
          <w:lang w:eastAsia="en-IN"/>
        </w:rPr>
      </w:pPr>
      <w:r w:rsidRPr="00592DDB">
        <w:rPr>
          <w:lang w:eastAsia="en-IN"/>
        </w:rPr>
        <w:t xml:space="preserve">[2] </w:t>
      </w:r>
      <w:r w:rsidR="00A1052B" w:rsidRPr="00A1052B">
        <w:rPr>
          <w:lang w:eastAsia="en-IN"/>
        </w:rPr>
        <w:t>M. K. Patel, H. K. Sahoo, M. K. Nayak, A. Kumar, C. Ghanshyam, and A. Kumar, “Electrostatic nozzle: New trends in agricultural pesticides spraying</w:t>
      </w:r>
      <w:proofErr w:type="gramStart"/>
      <w:r w:rsidR="00A1052B" w:rsidRPr="00A1052B">
        <w:rPr>
          <w:lang w:eastAsia="en-IN"/>
        </w:rPr>
        <w:t>,”  ISSN</w:t>
      </w:r>
      <w:proofErr w:type="gramEnd"/>
      <w:r w:rsidR="00A1052B" w:rsidRPr="00A1052B">
        <w:rPr>
          <w:lang w:eastAsia="en-IN"/>
        </w:rPr>
        <w:t>:2348 – 8379, pp. 6–11, 2015.</w:t>
      </w:r>
    </w:p>
    <w:p w14:paraId="63FC33F5" w14:textId="77777777" w:rsidR="00A1052B" w:rsidRPr="00592DDB" w:rsidRDefault="00A1052B" w:rsidP="008E249C">
      <w:pPr>
        <w:tabs>
          <w:tab w:val="left" w:pos="3420"/>
        </w:tabs>
        <w:spacing w:line="360" w:lineRule="auto"/>
        <w:jc w:val="both"/>
        <w:rPr>
          <w:lang w:eastAsia="en-IN"/>
        </w:rPr>
      </w:pPr>
    </w:p>
    <w:p w14:paraId="5D62301E" w14:textId="77777777" w:rsidR="00592DDB" w:rsidRPr="00592DDB" w:rsidRDefault="00000000" w:rsidP="008E249C">
      <w:pPr>
        <w:tabs>
          <w:tab w:val="left" w:pos="3420"/>
        </w:tabs>
        <w:spacing w:line="360" w:lineRule="auto"/>
        <w:jc w:val="both"/>
        <w:rPr>
          <w:lang w:eastAsia="en-IN"/>
        </w:rPr>
      </w:pPr>
      <w:r w:rsidRPr="00592DDB">
        <w:rPr>
          <w:lang w:eastAsia="en-IN"/>
        </w:rPr>
        <w:t>[3] S. E. Law, "Charging. liquid spray by electrostatic induction", Trans. ASAE, vol. 9, no. 4, pp. 501-506, 1966.</w:t>
      </w:r>
    </w:p>
    <w:p w14:paraId="1ADCE13E" w14:textId="77777777" w:rsidR="00592DDB" w:rsidRPr="00592DDB" w:rsidRDefault="00592DDB" w:rsidP="008E249C">
      <w:pPr>
        <w:tabs>
          <w:tab w:val="left" w:pos="3420"/>
        </w:tabs>
        <w:spacing w:line="360" w:lineRule="auto"/>
        <w:jc w:val="both"/>
        <w:rPr>
          <w:lang w:eastAsia="en-IN"/>
        </w:rPr>
      </w:pPr>
    </w:p>
    <w:p w14:paraId="26B9C20B" w14:textId="77777777" w:rsidR="00592DDB" w:rsidRDefault="00000000" w:rsidP="008E249C">
      <w:pPr>
        <w:tabs>
          <w:tab w:val="left" w:pos="3420"/>
        </w:tabs>
        <w:spacing w:line="360" w:lineRule="auto"/>
        <w:jc w:val="both"/>
        <w:rPr>
          <w:lang w:eastAsia="en-IN"/>
        </w:rPr>
      </w:pPr>
      <w:r w:rsidRPr="00592DDB">
        <w:rPr>
          <w:lang w:eastAsia="en-IN"/>
        </w:rPr>
        <w:t>[4</w:t>
      </w:r>
      <w:r w:rsidR="00623A8D" w:rsidRPr="00623A8D">
        <w:rPr>
          <w:lang w:eastAsia="en-IN"/>
        </w:rPr>
        <w:t xml:space="preserve"> S. Appah, P. Wang, M. X. Ou, C. Gong, and W. D. Jia. “Review of electrostatic system parameters, charged droplets characteristics and substrate impact behavior from pesticides spraying”, International Journal of Agricultural and Biological Engineering, vol. 12, no. 2, </w:t>
      </w:r>
      <w:r w:rsidR="00623A8D">
        <w:rPr>
          <w:lang w:eastAsia="en-IN"/>
        </w:rPr>
        <w:t xml:space="preserve">pp. </w:t>
      </w:r>
      <w:r w:rsidR="00623A8D" w:rsidRPr="00623A8D">
        <w:rPr>
          <w:lang w:eastAsia="en-IN"/>
        </w:rPr>
        <w:t>1–9, 2019.</w:t>
      </w:r>
    </w:p>
    <w:p w14:paraId="3F55F484" w14:textId="77777777" w:rsidR="00623A8D" w:rsidRPr="00592DDB" w:rsidRDefault="00623A8D" w:rsidP="008E249C">
      <w:pPr>
        <w:tabs>
          <w:tab w:val="left" w:pos="3420"/>
        </w:tabs>
        <w:spacing w:line="360" w:lineRule="auto"/>
        <w:jc w:val="both"/>
        <w:rPr>
          <w:lang w:eastAsia="en-IN"/>
        </w:rPr>
      </w:pPr>
    </w:p>
    <w:p w14:paraId="5F924198" w14:textId="77777777" w:rsidR="00592DDB" w:rsidRPr="00592DDB" w:rsidRDefault="00000000" w:rsidP="008E249C">
      <w:pPr>
        <w:tabs>
          <w:tab w:val="left" w:pos="3420"/>
        </w:tabs>
        <w:spacing w:line="360" w:lineRule="auto"/>
        <w:jc w:val="both"/>
        <w:rPr>
          <w:lang w:eastAsia="en-IN"/>
        </w:rPr>
      </w:pPr>
      <w:r w:rsidRPr="00592DDB">
        <w:rPr>
          <w:lang w:eastAsia="en-IN"/>
        </w:rPr>
        <w:t xml:space="preserve">[5] </w:t>
      </w:r>
      <w:r w:rsidR="00623A8D" w:rsidRPr="00623A8D">
        <w:rPr>
          <w:lang w:eastAsia="en-IN"/>
        </w:rPr>
        <w:t>S. Yamane and M. Miyazaki, “Study on electrostatic pesticide spraying system for low-concentration, high-volume applications,” JARQ, vol. 51, no. 1, pp. 11–16, 2017.</w:t>
      </w:r>
    </w:p>
    <w:p w14:paraId="08EB55AA" w14:textId="77777777" w:rsidR="00592DDB" w:rsidRPr="00592DDB" w:rsidRDefault="00592DDB" w:rsidP="008E249C">
      <w:pPr>
        <w:tabs>
          <w:tab w:val="left" w:pos="3420"/>
        </w:tabs>
        <w:spacing w:line="360" w:lineRule="auto"/>
        <w:jc w:val="both"/>
        <w:rPr>
          <w:lang w:eastAsia="en-IN"/>
        </w:rPr>
      </w:pPr>
    </w:p>
    <w:p w14:paraId="47420E62" w14:textId="77777777" w:rsidR="00592DDB" w:rsidRPr="00592DDB" w:rsidRDefault="00000000" w:rsidP="008E249C">
      <w:pPr>
        <w:tabs>
          <w:tab w:val="left" w:pos="3420"/>
        </w:tabs>
        <w:spacing w:line="360" w:lineRule="auto"/>
        <w:jc w:val="both"/>
        <w:rPr>
          <w:lang w:eastAsia="en-IN"/>
        </w:rPr>
      </w:pPr>
      <w:r w:rsidRPr="00592DDB">
        <w:rPr>
          <w:lang w:eastAsia="en-IN"/>
        </w:rPr>
        <w:t xml:space="preserve">[6] </w:t>
      </w:r>
      <w:r w:rsidR="00623A8D" w:rsidRPr="00623A8D">
        <w:rPr>
          <w:lang w:eastAsia="en-IN"/>
        </w:rPr>
        <w:t>S. Appah, P. Wang, M. X. Ou, C. Gong, and W. D. Jia, “Electro-hydro dynamics of charge injection atomization regimes and fundamental limits”.  At. Sprays, vol. 13, pp. 173–190, 2003.</w:t>
      </w:r>
    </w:p>
    <w:p w14:paraId="4C2EA536" w14:textId="77777777" w:rsidR="00592DDB" w:rsidRPr="00592DDB" w:rsidRDefault="00592DDB" w:rsidP="008E249C">
      <w:pPr>
        <w:tabs>
          <w:tab w:val="left" w:pos="3420"/>
        </w:tabs>
        <w:spacing w:line="360" w:lineRule="auto"/>
        <w:jc w:val="both"/>
        <w:rPr>
          <w:lang w:eastAsia="en-IN"/>
        </w:rPr>
      </w:pPr>
    </w:p>
    <w:p w14:paraId="3484D9C4" w14:textId="77777777" w:rsidR="00592DDB" w:rsidRDefault="00000000" w:rsidP="008E249C">
      <w:pPr>
        <w:tabs>
          <w:tab w:val="left" w:pos="3420"/>
        </w:tabs>
        <w:spacing w:line="360" w:lineRule="auto"/>
        <w:jc w:val="both"/>
        <w:rPr>
          <w:lang w:eastAsia="en-IN"/>
        </w:rPr>
      </w:pPr>
      <w:r w:rsidRPr="00592DDB">
        <w:rPr>
          <w:lang w:eastAsia="en-IN"/>
        </w:rPr>
        <w:t>[7</w:t>
      </w:r>
      <w:r w:rsidR="00623A8D">
        <w:rPr>
          <w:lang w:eastAsia="en-IN"/>
        </w:rPr>
        <w:t xml:space="preserve">] </w:t>
      </w:r>
      <w:r w:rsidR="00623A8D" w:rsidRPr="00623A8D">
        <w:rPr>
          <w:lang w:eastAsia="en-IN"/>
        </w:rPr>
        <w:t>V. Mamidi, C. Ghanashyam, M. K. Patel, V. Reddy, and P. Kapur, “Electrostatic hand pressure swirl nozzle for small crop growers,” Int. J. Appl. Sci. Tech. Res. Excell., vol. 2, no. 2, pp. 164–168, 2012.</w:t>
      </w:r>
    </w:p>
    <w:p w14:paraId="67A3032D" w14:textId="77777777" w:rsidR="00623A8D" w:rsidRPr="00592DDB" w:rsidRDefault="00623A8D" w:rsidP="008E249C">
      <w:pPr>
        <w:tabs>
          <w:tab w:val="left" w:pos="3420"/>
        </w:tabs>
        <w:spacing w:line="360" w:lineRule="auto"/>
        <w:jc w:val="both"/>
        <w:rPr>
          <w:lang w:eastAsia="en-IN"/>
        </w:rPr>
      </w:pPr>
    </w:p>
    <w:p w14:paraId="73BDC06B" w14:textId="77777777" w:rsidR="00592DDB" w:rsidRPr="00592DDB" w:rsidRDefault="00000000" w:rsidP="008E249C">
      <w:pPr>
        <w:tabs>
          <w:tab w:val="left" w:pos="3420"/>
        </w:tabs>
        <w:spacing w:line="360" w:lineRule="auto"/>
        <w:jc w:val="both"/>
        <w:rPr>
          <w:lang w:eastAsia="en-IN"/>
        </w:rPr>
      </w:pPr>
      <w:r w:rsidRPr="00592DDB">
        <w:rPr>
          <w:lang w:eastAsia="en-IN"/>
        </w:rPr>
        <w:t>[8] Seong-Ho Son, Tae-Hyun Kim, Chang-Hyun Kwon, Sung-Roc Jang, Chan-Hun Yu, Hyoung-Suk Kim, "Lumped Parameter Model of Cockcroft-Walton Voltage Multiplier in Resonant Converters", 2023 11th International Conference on Power Electronics and ECCE Asia (ICPE 2023 - ECCE Asia), pp.2681-2687, 2023.</w:t>
      </w:r>
    </w:p>
    <w:p w14:paraId="518BB85D" w14:textId="77777777" w:rsidR="00592DDB" w:rsidRPr="00592DDB" w:rsidRDefault="00000000" w:rsidP="008E249C">
      <w:pPr>
        <w:tabs>
          <w:tab w:val="left" w:pos="3420"/>
        </w:tabs>
        <w:spacing w:line="360" w:lineRule="auto"/>
        <w:jc w:val="both"/>
        <w:rPr>
          <w:lang w:eastAsia="en-IN"/>
        </w:rPr>
      </w:pPr>
      <w:r w:rsidRPr="00592DDB">
        <w:rPr>
          <w:lang w:eastAsia="en-IN"/>
        </w:rPr>
        <w:lastRenderedPageBreak/>
        <w:t>[9] Sang Hyeon Park, Jun Yang, Juan Rivas-Davila, "A Hybrid Cockcroft–Walton/Dickson Multiplier for High Voltage Generation", IEEE Transactions on Power Electronics, vol.35, no.3, pp.2714-2723, 2020.</w:t>
      </w:r>
    </w:p>
    <w:p w14:paraId="782CAC69" w14:textId="77777777" w:rsidR="00592DDB" w:rsidRPr="00592DDB" w:rsidRDefault="00592DDB" w:rsidP="008E249C">
      <w:pPr>
        <w:tabs>
          <w:tab w:val="left" w:pos="3420"/>
        </w:tabs>
        <w:spacing w:line="360" w:lineRule="auto"/>
        <w:jc w:val="both"/>
        <w:rPr>
          <w:lang w:eastAsia="en-IN"/>
        </w:rPr>
      </w:pPr>
    </w:p>
    <w:p w14:paraId="64DF362C" w14:textId="77777777" w:rsidR="00592DDB" w:rsidRPr="00592DDB" w:rsidRDefault="00000000" w:rsidP="008E249C">
      <w:pPr>
        <w:tabs>
          <w:tab w:val="left" w:pos="3420"/>
        </w:tabs>
        <w:spacing w:line="360" w:lineRule="auto"/>
        <w:jc w:val="both"/>
        <w:rPr>
          <w:lang w:eastAsia="en-IN"/>
        </w:rPr>
      </w:pPr>
      <w:r w:rsidRPr="00592DDB">
        <w:rPr>
          <w:lang w:eastAsia="en-IN"/>
        </w:rPr>
        <w:t>[10] Y. Berkovich, B. Axelrod, D. Shoshani, Y. Beck, "DC-DC converter based on the bipolar boost converter and Dickson voltage multiplier", 2018 IEEE International Energy Conference (ENERGYCON), pp.1-6, 2018.</w:t>
      </w:r>
    </w:p>
    <w:p w14:paraId="622E23E7" w14:textId="77777777" w:rsidR="00592DDB" w:rsidRPr="00592DDB" w:rsidRDefault="00592DDB" w:rsidP="008E249C">
      <w:pPr>
        <w:tabs>
          <w:tab w:val="left" w:pos="3420"/>
        </w:tabs>
        <w:spacing w:line="360" w:lineRule="auto"/>
        <w:jc w:val="both"/>
        <w:rPr>
          <w:lang w:eastAsia="en-IN"/>
        </w:rPr>
      </w:pPr>
    </w:p>
    <w:p w14:paraId="1F2440AB" w14:textId="24A8FE30" w:rsidR="00592DDB" w:rsidRPr="00592DDB" w:rsidRDefault="00000000" w:rsidP="004C7DF8">
      <w:pPr>
        <w:tabs>
          <w:tab w:val="left" w:pos="3420"/>
        </w:tabs>
        <w:spacing w:line="360" w:lineRule="auto"/>
        <w:jc w:val="both"/>
        <w:rPr>
          <w:lang w:eastAsia="en-IN"/>
        </w:rPr>
      </w:pPr>
      <w:r w:rsidRPr="00592DDB">
        <w:rPr>
          <w:lang w:eastAsia="en-IN"/>
        </w:rPr>
        <w:t>[11] Prudente, M.</w:t>
      </w:r>
      <w:r w:rsidR="004C7DF8">
        <w:rPr>
          <w:lang w:eastAsia="en-IN"/>
        </w:rPr>
        <w:t xml:space="preserve"> </w:t>
      </w:r>
      <w:proofErr w:type="spellStart"/>
      <w:r w:rsidRPr="00592DDB">
        <w:rPr>
          <w:lang w:eastAsia="en-IN"/>
        </w:rPr>
        <w:t>Pfitscher</w:t>
      </w:r>
      <w:proofErr w:type="spellEnd"/>
      <w:r w:rsidRPr="00592DDB">
        <w:rPr>
          <w:lang w:eastAsia="en-IN"/>
        </w:rPr>
        <w:t>, L.L</w:t>
      </w:r>
      <w:r w:rsidR="00623A8D">
        <w:rPr>
          <w:lang w:eastAsia="en-IN"/>
        </w:rPr>
        <w:t>.</w:t>
      </w:r>
      <w:r w:rsidR="004C7DF8">
        <w:rPr>
          <w:lang w:eastAsia="en-IN"/>
        </w:rPr>
        <w:t xml:space="preserve"> </w:t>
      </w:r>
      <w:proofErr w:type="spellStart"/>
      <w:r w:rsidRPr="00592DDB">
        <w:rPr>
          <w:lang w:eastAsia="en-IN"/>
        </w:rPr>
        <w:t>Emmendoerfer</w:t>
      </w:r>
      <w:proofErr w:type="spellEnd"/>
      <w:r w:rsidRPr="00592DDB">
        <w:rPr>
          <w:lang w:eastAsia="en-IN"/>
        </w:rPr>
        <w:t xml:space="preserve">, </w:t>
      </w:r>
      <w:proofErr w:type="spellStart"/>
      <w:proofErr w:type="gramStart"/>
      <w:r w:rsidRPr="00592DDB">
        <w:rPr>
          <w:lang w:eastAsia="en-IN"/>
        </w:rPr>
        <w:t>G.Romaneli</w:t>
      </w:r>
      <w:proofErr w:type="spellEnd"/>
      <w:proofErr w:type="gramEnd"/>
      <w:r w:rsidR="00623A8D">
        <w:rPr>
          <w:lang w:eastAsia="en-IN"/>
        </w:rPr>
        <w:t>,</w:t>
      </w:r>
      <w:r w:rsidRPr="00592DDB">
        <w:rPr>
          <w:lang w:eastAsia="en-IN"/>
        </w:rPr>
        <w:t xml:space="preserve"> E.F</w:t>
      </w:r>
      <w:r w:rsidR="00623A8D">
        <w:rPr>
          <w:lang w:eastAsia="en-IN"/>
        </w:rPr>
        <w:t>.</w:t>
      </w:r>
      <w:r w:rsidR="004C7DF8">
        <w:rPr>
          <w:lang w:eastAsia="en-IN"/>
        </w:rPr>
        <w:t xml:space="preserve"> </w:t>
      </w:r>
      <w:r w:rsidRPr="00592DDB">
        <w:rPr>
          <w:lang w:eastAsia="en-IN"/>
        </w:rPr>
        <w:t>Gules,</w:t>
      </w:r>
      <w:r w:rsidR="00623A8D">
        <w:rPr>
          <w:lang w:eastAsia="en-IN"/>
        </w:rPr>
        <w:t xml:space="preserve"> </w:t>
      </w:r>
      <w:r w:rsidRPr="00592DDB">
        <w:rPr>
          <w:lang w:eastAsia="en-IN"/>
        </w:rPr>
        <w:t>"Voltage Multiplier Cells Applied to Non-Isolated DC-DC Converters," Power Electronics, IEEE Transactions on, vol.23, no.2, pp.871-887, March 2008.</w:t>
      </w:r>
    </w:p>
    <w:p w14:paraId="4CD19B3D" w14:textId="77777777" w:rsidR="00592DDB" w:rsidRPr="00592DDB" w:rsidRDefault="00592DDB" w:rsidP="008E249C">
      <w:pPr>
        <w:tabs>
          <w:tab w:val="left" w:pos="3420"/>
        </w:tabs>
        <w:spacing w:line="360" w:lineRule="auto"/>
        <w:jc w:val="both"/>
        <w:rPr>
          <w:lang w:eastAsia="en-IN"/>
        </w:rPr>
      </w:pPr>
    </w:p>
    <w:p w14:paraId="203D5911" w14:textId="2836B4BC" w:rsidR="00592DDB" w:rsidRDefault="00000000" w:rsidP="008E249C">
      <w:pPr>
        <w:tabs>
          <w:tab w:val="left" w:pos="3420"/>
        </w:tabs>
        <w:spacing w:line="360" w:lineRule="auto"/>
        <w:jc w:val="both"/>
        <w:rPr>
          <w:lang w:eastAsia="en-IN"/>
        </w:rPr>
      </w:pPr>
      <w:r w:rsidRPr="00592DDB">
        <w:rPr>
          <w:lang w:eastAsia="en-IN"/>
        </w:rPr>
        <w:t xml:space="preserve">[12] </w:t>
      </w:r>
      <w:r w:rsidR="00A1052B">
        <w:rPr>
          <w:lang w:eastAsia="en-IN"/>
        </w:rPr>
        <w:t>D.K.</w:t>
      </w:r>
      <w:r w:rsidR="004C7DF8">
        <w:rPr>
          <w:lang w:eastAsia="en-IN"/>
        </w:rPr>
        <w:t xml:space="preserve"> </w:t>
      </w:r>
      <w:r w:rsidR="00A1052B" w:rsidRPr="00A1052B">
        <w:rPr>
          <w:lang w:eastAsia="en-IN"/>
        </w:rPr>
        <w:t>Giles</w:t>
      </w:r>
      <w:ins w:id="4" w:author="Unknown">
        <w:r w:rsidR="00A1052B" w:rsidRPr="00A1052B">
          <w:rPr>
            <w:lang w:eastAsia="en-IN"/>
          </w:rPr>
          <w:t xml:space="preserve"> </w:t>
        </w:r>
      </w:ins>
      <w:r w:rsidR="00A1052B">
        <w:rPr>
          <w:lang w:eastAsia="en-IN"/>
        </w:rPr>
        <w:t xml:space="preserve">and </w:t>
      </w:r>
      <w:r w:rsidR="00A1052B" w:rsidRPr="00A1052B">
        <w:rPr>
          <w:lang w:eastAsia="en-IN"/>
        </w:rPr>
        <w:t>T. C. </w:t>
      </w:r>
      <w:proofErr w:type="gramStart"/>
      <w:r w:rsidR="00A1052B" w:rsidRPr="00A1052B">
        <w:rPr>
          <w:lang w:eastAsia="en-IN"/>
        </w:rPr>
        <w:t>Blewett</w:t>
      </w:r>
      <w:r w:rsidR="00A1052B">
        <w:rPr>
          <w:lang w:eastAsia="en-IN"/>
        </w:rPr>
        <w:t xml:space="preserve">, </w:t>
      </w:r>
      <w:r w:rsidR="00A1052B" w:rsidRPr="00A1052B">
        <w:rPr>
          <w:lang w:eastAsia="en-IN"/>
        </w:rPr>
        <w:t> </w:t>
      </w:r>
      <w:r w:rsidR="00A1052B">
        <w:rPr>
          <w:lang w:eastAsia="en-IN"/>
        </w:rPr>
        <w:t>“</w:t>
      </w:r>
      <w:proofErr w:type="gramEnd"/>
      <w:r w:rsidR="00A1052B" w:rsidRPr="00A1052B">
        <w:rPr>
          <w:lang w:eastAsia="en-IN"/>
        </w:rPr>
        <w:t xml:space="preserve">Effects of </w:t>
      </w:r>
      <w:r w:rsidR="00A1052B">
        <w:rPr>
          <w:lang w:eastAsia="en-IN"/>
        </w:rPr>
        <w:t>c</w:t>
      </w:r>
      <w:r w:rsidR="00A1052B" w:rsidRPr="00A1052B">
        <w:rPr>
          <w:lang w:eastAsia="en-IN"/>
        </w:rPr>
        <w:t xml:space="preserve">onventional and </w:t>
      </w:r>
      <w:r w:rsidR="00A1052B">
        <w:rPr>
          <w:lang w:eastAsia="en-IN"/>
        </w:rPr>
        <w:t>r</w:t>
      </w:r>
      <w:r w:rsidR="00A1052B" w:rsidRPr="00A1052B">
        <w:rPr>
          <w:lang w:eastAsia="en-IN"/>
        </w:rPr>
        <w:t>educed-</w:t>
      </w:r>
      <w:r w:rsidR="00A1052B">
        <w:rPr>
          <w:lang w:eastAsia="en-IN"/>
        </w:rPr>
        <w:t>v</w:t>
      </w:r>
      <w:r w:rsidR="00A1052B" w:rsidRPr="00A1052B">
        <w:rPr>
          <w:lang w:eastAsia="en-IN"/>
        </w:rPr>
        <w:t xml:space="preserve">olume, </w:t>
      </w:r>
      <w:r w:rsidR="00A1052B">
        <w:rPr>
          <w:lang w:eastAsia="en-IN"/>
        </w:rPr>
        <w:t>c</w:t>
      </w:r>
      <w:r w:rsidR="00A1052B" w:rsidRPr="00A1052B">
        <w:rPr>
          <w:lang w:eastAsia="en-IN"/>
        </w:rPr>
        <w:t>harged-</w:t>
      </w:r>
      <w:r w:rsidR="00A1052B">
        <w:rPr>
          <w:lang w:eastAsia="en-IN"/>
        </w:rPr>
        <w:t>s</w:t>
      </w:r>
      <w:r w:rsidR="00A1052B" w:rsidRPr="00A1052B">
        <w:rPr>
          <w:lang w:eastAsia="en-IN"/>
        </w:rPr>
        <w:t>pray </w:t>
      </w:r>
      <w:r w:rsidR="00A1052B">
        <w:rPr>
          <w:lang w:eastAsia="en-IN"/>
        </w:rPr>
        <w:t>a</w:t>
      </w:r>
      <w:r w:rsidR="00A1052B" w:rsidRPr="00A1052B">
        <w:rPr>
          <w:lang w:eastAsia="en-IN"/>
        </w:rPr>
        <w:t>pplication </w:t>
      </w:r>
      <w:r w:rsidR="00A1052B">
        <w:rPr>
          <w:lang w:eastAsia="en-IN"/>
        </w:rPr>
        <w:t>t</w:t>
      </w:r>
      <w:r w:rsidR="00A1052B" w:rsidRPr="00A1052B">
        <w:rPr>
          <w:lang w:eastAsia="en-IN"/>
        </w:rPr>
        <w:t xml:space="preserve">echniques on </w:t>
      </w:r>
      <w:proofErr w:type="spellStart"/>
      <w:r w:rsidR="00A1052B">
        <w:rPr>
          <w:lang w:eastAsia="en-IN"/>
        </w:rPr>
        <w:t>d</w:t>
      </w:r>
      <w:r w:rsidR="00A1052B" w:rsidRPr="00A1052B">
        <w:rPr>
          <w:lang w:eastAsia="en-IN"/>
        </w:rPr>
        <w:t>islodgeable</w:t>
      </w:r>
      <w:proofErr w:type="spellEnd"/>
      <w:r w:rsidR="00A1052B" w:rsidRPr="00A1052B">
        <w:rPr>
          <w:lang w:eastAsia="en-IN"/>
        </w:rPr>
        <w:t> </w:t>
      </w:r>
      <w:r w:rsidR="00A1052B">
        <w:rPr>
          <w:lang w:eastAsia="en-IN"/>
        </w:rPr>
        <w:t>f</w:t>
      </w:r>
      <w:r w:rsidR="00A1052B" w:rsidRPr="00A1052B">
        <w:rPr>
          <w:lang w:eastAsia="en-IN"/>
        </w:rPr>
        <w:t>oliar </w:t>
      </w:r>
      <w:r w:rsidR="00A1052B">
        <w:rPr>
          <w:lang w:eastAsia="en-IN"/>
        </w:rPr>
        <w:t>r</w:t>
      </w:r>
      <w:r w:rsidR="00A1052B" w:rsidRPr="00A1052B">
        <w:rPr>
          <w:lang w:eastAsia="en-IN"/>
        </w:rPr>
        <w:t xml:space="preserve">esidue of </w:t>
      </w:r>
      <w:proofErr w:type="spellStart"/>
      <w:r w:rsidR="00A1052B">
        <w:rPr>
          <w:lang w:eastAsia="en-IN"/>
        </w:rPr>
        <w:t>c</w:t>
      </w:r>
      <w:r w:rsidR="00A1052B" w:rsidRPr="00A1052B">
        <w:rPr>
          <w:lang w:eastAsia="en-IN"/>
        </w:rPr>
        <w:t>aptan</w:t>
      </w:r>
      <w:proofErr w:type="spellEnd"/>
      <w:r w:rsidR="00A1052B" w:rsidRPr="00A1052B">
        <w:rPr>
          <w:lang w:eastAsia="en-IN"/>
        </w:rPr>
        <w:t xml:space="preserve"> on </w:t>
      </w:r>
      <w:r w:rsidR="00A1052B">
        <w:rPr>
          <w:lang w:eastAsia="en-IN"/>
        </w:rPr>
        <w:t>s</w:t>
      </w:r>
      <w:r w:rsidR="00A1052B" w:rsidRPr="00A1052B">
        <w:rPr>
          <w:lang w:eastAsia="en-IN"/>
        </w:rPr>
        <w:t>trawberries</w:t>
      </w:r>
      <w:r w:rsidR="00623A8D">
        <w:rPr>
          <w:lang w:eastAsia="en-IN"/>
        </w:rPr>
        <w:t xml:space="preserve">,” </w:t>
      </w:r>
      <w:r w:rsidR="00A1052B" w:rsidRPr="00A1052B">
        <w:rPr>
          <w:lang w:eastAsia="en-IN"/>
        </w:rPr>
        <w:t>J. Agric. Food Chem</w:t>
      </w:r>
      <w:r w:rsidR="00A1052B" w:rsidRPr="00A1052B">
        <w:rPr>
          <w:i/>
          <w:iCs/>
          <w:lang w:eastAsia="en-IN"/>
        </w:rPr>
        <w:t>.</w:t>
      </w:r>
      <w:r w:rsidR="00A1052B" w:rsidRPr="00A1052B">
        <w:rPr>
          <w:lang w:eastAsia="en-IN"/>
        </w:rPr>
        <w:t xml:space="preserve">, </w:t>
      </w:r>
      <w:r w:rsidR="00A1052B">
        <w:rPr>
          <w:color w:val="000000" w:themeColor="text1"/>
          <w:lang w:eastAsia="en-IN"/>
        </w:rPr>
        <w:t>vol.</w:t>
      </w:r>
      <w:r w:rsidR="00A1052B" w:rsidRPr="00A1052B">
        <w:rPr>
          <w:lang w:eastAsia="en-IN"/>
        </w:rPr>
        <w:t>39</w:t>
      </w:r>
      <w:r w:rsidR="00A1052B">
        <w:rPr>
          <w:lang w:eastAsia="en-IN"/>
        </w:rPr>
        <w:t>, no.</w:t>
      </w:r>
      <w:ins w:id="5" w:author="Unknown">
        <w:r w:rsidR="00A1052B" w:rsidRPr="00A1052B">
          <w:rPr>
            <w:lang w:eastAsia="en-IN"/>
          </w:rPr>
          <w:t> </w:t>
        </w:r>
      </w:ins>
      <w:r w:rsidR="00A1052B">
        <w:rPr>
          <w:lang w:eastAsia="en-IN"/>
        </w:rPr>
        <w:t>9</w:t>
      </w:r>
      <w:r w:rsidR="00A1052B" w:rsidRPr="00A1052B">
        <w:rPr>
          <w:lang w:eastAsia="en-IN"/>
        </w:rPr>
        <w:t xml:space="preserve">, </w:t>
      </w:r>
      <w:r w:rsidR="00A1052B">
        <w:rPr>
          <w:lang w:eastAsia="en-IN"/>
        </w:rPr>
        <w:t>pp.</w:t>
      </w:r>
      <w:ins w:id="6" w:author="Unknown">
        <w:r w:rsidR="00A1052B" w:rsidRPr="00A1052B">
          <w:rPr>
            <w:lang w:eastAsia="en-IN"/>
          </w:rPr>
          <w:t xml:space="preserve"> </w:t>
        </w:r>
      </w:ins>
      <w:r w:rsidR="00A1052B" w:rsidRPr="00A1052B">
        <w:rPr>
          <w:lang w:eastAsia="en-IN"/>
        </w:rPr>
        <w:t>1646</w:t>
      </w:r>
      <w:ins w:id="7" w:author="Unknown">
        <w:r w:rsidR="00A1052B" w:rsidRPr="00A1052B">
          <w:rPr>
            <w:lang w:eastAsia="en-IN"/>
          </w:rPr>
          <w:t>–</w:t>
        </w:r>
      </w:ins>
      <w:r w:rsidR="00A1052B" w:rsidRPr="00A1052B">
        <w:rPr>
          <w:lang w:eastAsia="en-IN"/>
        </w:rPr>
        <w:t>1651</w:t>
      </w:r>
      <w:r w:rsidR="00A1052B">
        <w:rPr>
          <w:lang w:eastAsia="en-IN"/>
        </w:rPr>
        <w:t>, 1991.</w:t>
      </w:r>
    </w:p>
    <w:p w14:paraId="6C8E95D9" w14:textId="77777777" w:rsidR="00A1052B" w:rsidRPr="00592DDB" w:rsidRDefault="00A1052B" w:rsidP="008E249C">
      <w:pPr>
        <w:tabs>
          <w:tab w:val="left" w:pos="3420"/>
        </w:tabs>
        <w:spacing w:line="360" w:lineRule="auto"/>
        <w:jc w:val="both"/>
        <w:rPr>
          <w:lang w:eastAsia="en-IN"/>
        </w:rPr>
      </w:pPr>
    </w:p>
    <w:p w14:paraId="35179A46" w14:textId="77777777" w:rsidR="00592DDB" w:rsidRPr="00592DDB" w:rsidRDefault="00000000" w:rsidP="008E249C">
      <w:pPr>
        <w:tabs>
          <w:tab w:val="left" w:pos="3420"/>
        </w:tabs>
        <w:spacing w:line="360" w:lineRule="auto"/>
        <w:jc w:val="both"/>
        <w:rPr>
          <w:lang w:eastAsia="en-IN"/>
        </w:rPr>
      </w:pPr>
      <w:r w:rsidRPr="00592DDB">
        <w:rPr>
          <w:lang w:eastAsia="en-IN"/>
        </w:rPr>
        <w:t xml:space="preserve">[13] R. C. </w:t>
      </w:r>
      <w:proofErr w:type="spellStart"/>
      <w:r w:rsidRPr="00592DDB">
        <w:rPr>
          <w:lang w:eastAsia="en-IN"/>
        </w:rPr>
        <w:t>Anantheswaran</w:t>
      </w:r>
      <w:proofErr w:type="spellEnd"/>
      <w:r w:rsidRPr="00592DDB">
        <w:rPr>
          <w:lang w:eastAsia="en-IN"/>
        </w:rPr>
        <w:t xml:space="preserve"> and S. E. Law, "Electrostatic precipitation of pesticide sprays onto planar targets", Trans. ASAE, vol. 24, no. 2, pp. 273-276, 1981.</w:t>
      </w:r>
    </w:p>
    <w:p w14:paraId="65862D65" w14:textId="77777777" w:rsidR="00592DDB" w:rsidRPr="00592DDB" w:rsidRDefault="00592DDB" w:rsidP="008E249C">
      <w:pPr>
        <w:tabs>
          <w:tab w:val="left" w:pos="3420"/>
        </w:tabs>
        <w:spacing w:line="360" w:lineRule="auto"/>
        <w:jc w:val="both"/>
        <w:rPr>
          <w:lang w:eastAsia="en-IN"/>
        </w:rPr>
      </w:pPr>
    </w:p>
    <w:p w14:paraId="67885DD8" w14:textId="77777777" w:rsidR="00623A8D" w:rsidRDefault="00000000" w:rsidP="008E249C">
      <w:pPr>
        <w:tabs>
          <w:tab w:val="left" w:pos="3420"/>
        </w:tabs>
        <w:spacing w:line="360" w:lineRule="auto"/>
        <w:jc w:val="both"/>
        <w:rPr>
          <w:lang w:eastAsia="en-IN"/>
        </w:rPr>
      </w:pPr>
      <w:r w:rsidRPr="00592DDB">
        <w:rPr>
          <w:lang w:eastAsia="en-IN"/>
        </w:rPr>
        <w:t>[14] R. A. Coffee, "Electrodynamic spraying", London</w:t>
      </w:r>
      <w:r w:rsidR="003E00CF">
        <w:rPr>
          <w:lang w:eastAsia="en-IN"/>
        </w:rPr>
        <w:t xml:space="preserve">, </w:t>
      </w:r>
      <w:r w:rsidRPr="00592DDB">
        <w:rPr>
          <w:lang w:eastAsia="en-IN"/>
        </w:rPr>
        <w:t>B.C.P.C. Monograph, pp. 95-107, 1980.</w:t>
      </w:r>
    </w:p>
    <w:p w14:paraId="758525B8" w14:textId="77777777" w:rsidR="00592DDB" w:rsidRPr="00592DDB" w:rsidRDefault="00592DDB" w:rsidP="008E249C">
      <w:pPr>
        <w:tabs>
          <w:tab w:val="left" w:pos="3420"/>
        </w:tabs>
        <w:spacing w:line="360" w:lineRule="auto"/>
        <w:jc w:val="both"/>
        <w:rPr>
          <w:lang w:eastAsia="en-IN"/>
        </w:rPr>
      </w:pPr>
    </w:p>
    <w:p w14:paraId="10050686" w14:textId="77777777" w:rsidR="00592DDB" w:rsidRPr="00592DDB" w:rsidRDefault="00000000" w:rsidP="008E249C">
      <w:pPr>
        <w:tabs>
          <w:tab w:val="left" w:pos="3420"/>
        </w:tabs>
        <w:spacing w:line="360" w:lineRule="auto"/>
        <w:jc w:val="both"/>
        <w:rPr>
          <w:lang w:eastAsia="en-IN"/>
        </w:rPr>
      </w:pPr>
      <w:r w:rsidRPr="00592DDB">
        <w:rPr>
          <w:lang w:eastAsia="en-IN"/>
        </w:rPr>
        <w:t xml:space="preserve">[15] M. D. Lane and S. E. Law, "Transient charge transfer </w:t>
      </w:r>
      <w:proofErr w:type="spellStart"/>
      <w:r w:rsidRPr="00592DDB">
        <w:rPr>
          <w:lang w:eastAsia="en-IN"/>
        </w:rPr>
        <w:t>occuring</w:t>
      </w:r>
      <w:proofErr w:type="spellEnd"/>
      <w:r w:rsidRPr="00592DDB">
        <w:rPr>
          <w:lang w:eastAsia="en-IN"/>
        </w:rPr>
        <w:t xml:space="preserve"> in living plants undergoing electrostatic spraying", Trans. ASAE, vol. 25, no. 5, pp. 1148-1153, 1982.</w:t>
      </w:r>
    </w:p>
    <w:p w14:paraId="2BD7EDC4" w14:textId="77777777" w:rsidR="00592DDB" w:rsidRPr="00592DDB" w:rsidRDefault="00592DDB" w:rsidP="008E249C">
      <w:pPr>
        <w:tabs>
          <w:tab w:val="left" w:pos="3420"/>
        </w:tabs>
        <w:spacing w:line="360" w:lineRule="auto"/>
        <w:jc w:val="both"/>
        <w:rPr>
          <w:lang w:eastAsia="en-IN"/>
        </w:rPr>
      </w:pPr>
    </w:p>
    <w:p w14:paraId="15C93CB1" w14:textId="77777777" w:rsidR="00592DDB" w:rsidRDefault="00000000" w:rsidP="008E249C">
      <w:pPr>
        <w:tabs>
          <w:tab w:val="left" w:pos="3420"/>
        </w:tabs>
        <w:spacing w:line="360" w:lineRule="auto"/>
        <w:jc w:val="both"/>
        <w:rPr>
          <w:lang w:eastAsia="en-IN"/>
        </w:rPr>
      </w:pPr>
      <w:r w:rsidRPr="00592DDB">
        <w:rPr>
          <w:lang w:eastAsia="en-IN"/>
        </w:rPr>
        <w:t xml:space="preserve">[16] </w:t>
      </w:r>
      <w:proofErr w:type="spellStart"/>
      <w:r w:rsidRPr="00592DDB">
        <w:rPr>
          <w:lang w:eastAsia="en-IN"/>
        </w:rPr>
        <w:t>Sanghyeon</w:t>
      </w:r>
      <w:proofErr w:type="spellEnd"/>
      <w:r w:rsidRPr="00592DDB">
        <w:rPr>
          <w:lang w:eastAsia="en-IN"/>
        </w:rPr>
        <w:t xml:space="preserve"> Park, Jun Yang, Juan Rivas-Davila, "A Hybrid Cockcroft–Walton/Dickson Multiplier for High Voltage Generation", IEEE Transactions on Power Electronics, vol.35, no.3, pp.2714-2723, 2020.</w:t>
      </w:r>
    </w:p>
    <w:p w14:paraId="642A0686" w14:textId="77777777" w:rsidR="00623A8D" w:rsidRDefault="00623A8D" w:rsidP="008E249C">
      <w:pPr>
        <w:tabs>
          <w:tab w:val="left" w:pos="3420"/>
        </w:tabs>
        <w:spacing w:line="360" w:lineRule="auto"/>
        <w:jc w:val="both"/>
        <w:rPr>
          <w:lang w:eastAsia="en-IN"/>
        </w:rPr>
      </w:pPr>
    </w:p>
    <w:p w14:paraId="3B4933AC" w14:textId="77777777" w:rsidR="00623A8D" w:rsidRPr="00592DDB" w:rsidRDefault="00000000" w:rsidP="008E249C">
      <w:pPr>
        <w:tabs>
          <w:tab w:val="left" w:pos="3420"/>
        </w:tabs>
        <w:spacing w:line="360" w:lineRule="auto"/>
        <w:jc w:val="both"/>
        <w:rPr>
          <w:lang w:eastAsia="en-IN"/>
        </w:rPr>
      </w:pPr>
      <w:r>
        <w:rPr>
          <w:lang w:eastAsia="en-IN"/>
        </w:rPr>
        <w:t xml:space="preserve">[17] </w:t>
      </w:r>
      <w:r w:rsidRPr="00592DDB">
        <w:rPr>
          <w:lang w:eastAsia="en-IN"/>
        </w:rPr>
        <w:t>A. R. Frost and S. E. Law, "Extended flow characteristics of the embedded-electrode spray-charging nozzle", Brit. J. Agri. Engr. Res., vol. 26, pp. 79-86, 1981.</w:t>
      </w:r>
    </w:p>
    <w:p w14:paraId="02502408" w14:textId="77777777" w:rsidR="00623A8D" w:rsidRPr="00592DDB" w:rsidRDefault="00623A8D" w:rsidP="008E249C">
      <w:pPr>
        <w:tabs>
          <w:tab w:val="left" w:pos="3420"/>
        </w:tabs>
        <w:spacing w:line="360" w:lineRule="auto"/>
        <w:jc w:val="both"/>
        <w:rPr>
          <w:lang w:eastAsia="en-IN"/>
        </w:rPr>
      </w:pPr>
    </w:p>
    <w:p w14:paraId="5782F283" w14:textId="77777777" w:rsidR="00592DDB" w:rsidRPr="00592DDB" w:rsidRDefault="00592DDB" w:rsidP="008E249C">
      <w:pPr>
        <w:tabs>
          <w:tab w:val="left" w:pos="3420"/>
        </w:tabs>
        <w:spacing w:line="360" w:lineRule="auto"/>
        <w:jc w:val="both"/>
        <w:rPr>
          <w:lang w:eastAsia="en-IN"/>
        </w:rPr>
      </w:pPr>
    </w:p>
    <w:p w14:paraId="559E80DB" w14:textId="77777777" w:rsidR="004E6BD3" w:rsidRPr="00592DDB" w:rsidRDefault="004E6BD3" w:rsidP="008E249C">
      <w:pPr>
        <w:tabs>
          <w:tab w:val="left" w:pos="3420"/>
        </w:tabs>
        <w:spacing w:line="360" w:lineRule="auto"/>
        <w:jc w:val="both"/>
        <w:rPr>
          <w:lang w:eastAsia="en-IN"/>
        </w:rPr>
      </w:pPr>
    </w:p>
    <w:sectPr w:rsidR="004E6BD3" w:rsidRPr="00592DDB" w:rsidSect="00D00989">
      <w:footerReference w:type="default" r:id="rId21"/>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30BBD6" w14:textId="77777777" w:rsidR="00A72863" w:rsidRDefault="00A72863">
      <w:r>
        <w:separator/>
      </w:r>
    </w:p>
  </w:endnote>
  <w:endnote w:type="continuationSeparator" w:id="0">
    <w:p w14:paraId="320558B9" w14:textId="77777777" w:rsidR="00A72863" w:rsidRDefault="00A72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7205859"/>
      <w:docPartObj>
        <w:docPartGallery w:val="Page Numbers (Bottom of Page)"/>
        <w:docPartUnique/>
      </w:docPartObj>
    </w:sdtPr>
    <w:sdtEndPr>
      <w:rPr>
        <w:noProof/>
      </w:rPr>
    </w:sdtEndPr>
    <w:sdtContent>
      <w:p w14:paraId="03D1F455" w14:textId="77777777" w:rsidR="002F2487" w:rsidRDefault="00000000">
        <w:pPr>
          <w:pStyle w:val="Footer"/>
          <w:jc w:val="right"/>
        </w:pPr>
        <w:r>
          <w:fldChar w:fldCharType="begin"/>
        </w:r>
        <w:r>
          <w:instrText xml:space="preserve"> PAGE   \* MERGEFORMAT </w:instrText>
        </w:r>
        <w:r>
          <w:fldChar w:fldCharType="separate"/>
        </w:r>
        <w:r>
          <w:rPr>
            <w:noProof/>
          </w:rPr>
          <w:t>28</w:t>
        </w:r>
        <w:r>
          <w:rPr>
            <w:noProof/>
          </w:rPr>
          <w:fldChar w:fldCharType="end"/>
        </w:r>
      </w:p>
    </w:sdtContent>
  </w:sdt>
  <w:p w14:paraId="2897151B" w14:textId="77777777" w:rsidR="002F2487" w:rsidRDefault="002F24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168EF" w14:textId="77777777" w:rsidR="00A72863" w:rsidRDefault="00A72863">
      <w:r>
        <w:separator/>
      </w:r>
    </w:p>
  </w:footnote>
  <w:footnote w:type="continuationSeparator" w:id="0">
    <w:p w14:paraId="4DE83B02" w14:textId="77777777" w:rsidR="00A72863" w:rsidRDefault="00A728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C40DF"/>
    <w:multiLevelType w:val="multilevel"/>
    <w:tmpl w:val="996E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4C7919"/>
    <w:multiLevelType w:val="multilevel"/>
    <w:tmpl w:val="F606EA5A"/>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0ED4BC9"/>
    <w:multiLevelType w:val="hybridMultilevel"/>
    <w:tmpl w:val="339652CC"/>
    <w:lvl w:ilvl="0" w:tplc="AEF0DF94">
      <w:start w:val="1"/>
      <w:numFmt w:val="decimal"/>
      <w:lvlText w:val="%1."/>
      <w:lvlJc w:val="left"/>
      <w:pPr>
        <w:ind w:left="720" w:hanging="360"/>
      </w:pPr>
    </w:lvl>
    <w:lvl w:ilvl="1" w:tplc="F35800F0" w:tentative="1">
      <w:start w:val="1"/>
      <w:numFmt w:val="lowerLetter"/>
      <w:lvlText w:val="%2."/>
      <w:lvlJc w:val="left"/>
      <w:pPr>
        <w:ind w:left="1440" w:hanging="360"/>
      </w:pPr>
    </w:lvl>
    <w:lvl w:ilvl="2" w:tplc="654A3ADE" w:tentative="1">
      <w:start w:val="1"/>
      <w:numFmt w:val="lowerRoman"/>
      <w:lvlText w:val="%3."/>
      <w:lvlJc w:val="right"/>
      <w:pPr>
        <w:ind w:left="2160" w:hanging="180"/>
      </w:pPr>
    </w:lvl>
    <w:lvl w:ilvl="3" w:tplc="CACA6054" w:tentative="1">
      <w:start w:val="1"/>
      <w:numFmt w:val="decimal"/>
      <w:lvlText w:val="%4."/>
      <w:lvlJc w:val="left"/>
      <w:pPr>
        <w:ind w:left="2880" w:hanging="360"/>
      </w:pPr>
    </w:lvl>
    <w:lvl w:ilvl="4" w:tplc="013E118E" w:tentative="1">
      <w:start w:val="1"/>
      <w:numFmt w:val="lowerLetter"/>
      <w:lvlText w:val="%5."/>
      <w:lvlJc w:val="left"/>
      <w:pPr>
        <w:ind w:left="3600" w:hanging="360"/>
      </w:pPr>
    </w:lvl>
    <w:lvl w:ilvl="5" w:tplc="EB00DFE8">
      <w:start w:val="1"/>
      <w:numFmt w:val="bullet"/>
      <w:lvlText w:val=""/>
      <w:lvlJc w:val="left"/>
      <w:pPr>
        <w:ind w:left="2880" w:hanging="360"/>
      </w:pPr>
      <w:rPr>
        <w:rFonts w:ascii="Symbol" w:hAnsi="Symbol" w:hint="default"/>
      </w:rPr>
    </w:lvl>
    <w:lvl w:ilvl="6" w:tplc="804C590C">
      <w:start w:val="1"/>
      <w:numFmt w:val="decimal"/>
      <w:lvlText w:val="%7."/>
      <w:lvlJc w:val="left"/>
      <w:pPr>
        <w:ind w:left="5040" w:hanging="360"/>
      </w:pPr>
    </w:lvl>
    <w:lvl w:ilvl="7" w:tplc="9F2CE5E6">
      <w:start w:val="1"/>
      <w:numFmt w:val="lowerLetter"/>
      <w:lvlText w:val="%8."/>
      <w:lvlJc w:val="left"/>
      <w:pPr>
        <w:ind w:left="5760" w:hanging="360"/>
      </w:pPr>
    </w:lvl>
    <w:lvl w:ilvl="8" w:tplc="38545996" w:tentative="1">
      <w:start w:val="1"/>
      <w:numFmt w:val="lowerRoman"/>
      <w:lvlText w:val="%9."/>
      <w:lvlJc w:val="right"/>
      <w:pPr>
        <w:ind w:left="6480" w:hanging="180"/>
      </w:pPr>
    </w:lvl>
  </w:abstractNum>
  <w:abstractNum w:abstractNumId="3" w15:restartNumberingAfterBreak="0">
    <w:nsid w:val="23D31ACC"/>
    <w:multiLevelType w:val="multilevel"/>
    <w:tmpl w:val="72326A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B2A36C3"/>
    <w:multiLevelType w:val="hybridMultilevel"/>
    <w:tmpl w:val="41188A2E"/>
    <w:lvl w:ilvl="0" w:tplc="01B49034">
      <w:start w:val="1"/>
      <w:numFmt w:val="bullet"/>
      <w:lvlText w:val=""/>
      <w:lvlJc w:val="left"/>
      <w:pPr>
        <w:ind w:left="720" w:hanging="360"/>
      </w:pPr>
      <w:rPr>
        <w:rFonts w:ascii="Symbol" w:hAnsi="Symbol" w:hint="default"/>
      </w:rPr>
    </w:lvl>
    <w:lvl w:ilvl="1" w:tplc="BE623C94" w:tentative="1">
      <w:start w:val="1"/>
      <w:numFmt w:val="bullet"/>
      <w:lvlText w:val="o"/>
      <w:lvlJc w:val="left"/>
      <w:pPr>
        <w:ind w:left="1440" w:hanging="360"/>
      </w:pPr>
      <w:rPr>
        <w:rFonts w:ascii="Courier New" w:hAnsi="Courier New" w:cs="Courier New" w:hint="default"/>
      </w:rPr>
    </w:lvl>
    <w:lvl w:ilvl="2" w:tplc="6F4C3DD4" w:tentative="1">
      <w:start w:val="1"/>
      <w:numFmt w:val="bullet"/>
      <w:lvlText w:val=""/>
      <w:lvlJc w:val="left"/>
      <w:pPr>
        <w:ind w:left="2160" w:hanging="360"/>
      </w:pPr>
      <w:rPr>
        <w:rFonts w:ascii="Wingdings" w:hAnsi="Wingdings" w:hint="default"/>
      </w:rPr>
    </w:lvl>
    <w:lvl w:ilvl="3" w:tplc="6B9E186C" w:tentative="1">
      <w:start w:val="1"/>
      <w:numFmt w:val="bullet"/>
      <w:lvlText w:val=""/>
      <w:lvlJc w:val="left"/>
      <w:pPr>
        <w:ind w:left="2880" w:hanging="360"/>
      </w:pPr>
      <w:rPr>
        <w:rFonts w:ascii="Symbol" w:hAnsi="Symbol" w:hint="default"/>
      </w:rPr>
    </w:lvl>
    <w:lvl w:ilvl="4" w:tplc="4CF6F60A" w:tentative="1">
      <w:start w:val="1"/>
      <w:numFmt w:val="bullet"/>
      <w:lvlText w:val="o"/>
      <w:lvlJc w:val="left"/>
      <w:pPr>
        <w:ind w:left="3600" w:hanging="360"/>
      </w:pPr>
      <w:rPr>
        <w:rFonts w:ascii="Courier New" w:hAnsi="Courier New" w:cs="Courier New" w:hint="default"/>
      </w:rPr>
    </w:lvl>
    <w:lvl w:ilvl="5" w:tplc="7BE6A7C0" w:tentative="1">
      <w:start w:val="1"/>
      <w:numFmt w:val="bullet"/>
      <w:lvlText w:val=""/>
      <w:lvlJc w:val="left"/>
      <w:pPr>
        <w:ind w:left="4320" w:hanging="360"/>
      </w:pPr>
      <w:rPr>
        <w:rFonts w:ascii="Wingdings" w:hAnsi="Wingdings" w:hint="default"/>
      </w:rPr>
    </w:lvl>
    <w:lvl w:ilvl="6" w:tplc="F1E48048" w:tentative="1">
      <w:start w:val="1"/>
      <w:numFmt w:val="bullet"/>
      <w:lvlText w:val=""/>
      <w:lvlJc w:val="left"/>
      <w:pPr>
        <w:ind w:left="5040" w:hanging="360"/>
      </w:pPr>
      <w:rPr>
        <w:rFonts w:ascii="Symbol" w:hAnsi="Symbol" w:hint="default"/>
      </w:rPr>
    </w:lvl>
    <w:lvl w:ilvl="7" w:tplc="CDC6E50A" w:tentative="1">
      <w:start w:val="1"/>
      <w:numFmt w:val="bullet"/>
      <w:lvlText w:val="o"/>
      <w:lvlJc w:val="left"/>
      <w:pPr>
        <w:ind w:left="5760" w:hanging="360"/>
      </w:pPr>
      <w:rPr>
        <w:rFonts w:ascii="Courier New" w:hAnsi="Courier New" w:cs="Courier New" w:hint="default"/>
      </w:rPr>
    </w:lvl>
    <w:lvl w:ilvl="8" w:tplc="67D26FD2" w:tentative="1">
      <w:start w:val="1"/>
      <w:numFmt w:val="bullet"/>
      <w:lvlText w:val=""/>
      <w:lvlJc w:val="left"/>
      <w:pPr>
        <w:ind w:left="6480" w:hanging="360"/>
      </w:pPr>
      <w:rPr>
        <w:rFonts w:ascii="Wingdings" w:hAnsi="Wingdings" w:hint="default"/>
      </w:rPr>
    </w:lvl>
  </w:abstractNum>
  <w:abstractNum w:abstractNumId="5" w15:restartNumberingAfterBreak="0">
    <w:nsid w:val="331E5118"/>
    <w:multiLevelType w:val="multilevel"/>
    <w:tmpl w:val="7AC2FEF2"/>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674876C5"/>
    <w:multiLevelType w:val="hybridMultilevel"/>
    <w:tmpl w:val="638A3DDC"/>
    <w:lvl w:ilvl="0" w:tplc="2A4C1F44">
      <w:start w:val="1"/>
      <w:numFmt w:val="bullet"/>
      <w:lvlText w:val=""/>
      <w:lvlJc w:val="left"/>
      <w:pPr>
        <w:ind w:left="720" w:hanging="360"/>
      </w:pPr>
      <w:rPr>
        <w:rFonts w:ascii="Symbol" w:hAnsi="Symbol" w:hint="default"/>
      </w:rPr>
    </w:lvl>
    <w:lvl w:ilvl="1" w:tplc="E21AB544" w:tentative="1">
      <w:start w:val="1"/>
      <w:numFmt w:val="bullet"/>
      <w:lvlText w:val="o"/>
      <w:lvlJc w:val="left"/>
      <w:pPr>
        <w:ind w:left="1440" w:hanging="360"/>
      </w:pPr>
      <w:rPr>
        <w:rFonts w:ascii="Courier New" w:hAnsi="Courier New" w:cs="Courier New" w:hint="default"/>
      </w:rPr>
    </w:lvl>
    <w:lvl w:ilvl="2" w:tplc="686EE0B2" w:tentative="1">
      <w:start w:val="1"/>
      <w:numFmt w:val="bullet"/>
      <w:lvlText w:val=""/>
      <w:lvlJc w:val="left"/>
      <w:pPr>
        <w:ind w:left="2160" w:hanging="360"/>
      </w:pPr>
      <w:rPr>
        <w:rFonts w:ascii="Wingdings" w:hAnsi="Wingdings" w:hint="default"/>
      </w:rPr>
    </w:lvl>
    <w:lvl w:ilvl="3" w:tplc="98BE3F98" w:tentative="1">
      <w:start w:val="1"/>
      <w:numFmt w:val="bullet"/>
      <w:lvlText w:val=""/>
      <w:lvlJc w:val="left"/>
      <w:pPr>
        <w:ind w:left="2880" w:hanging="360"/>
      </w:pPr>
      <w:rPr>
        <w:rFonts w:ascii="Symbol" w:hAnsi="Symbol" w:hint="default"/>
      </w:rPr>
    </w:lvl>
    <w:lvl w:ilvl="4" w:tplc="307212EC" w:tentative="1">
      <w:start w:val="1"/>
      <w:numFmt w:val="bullet"/>
      <w:lvlText w:val="o"/>
      <w:lvlJc w:val="left"/>
      <w:pPr>
        <w:ind w:left="3600" w:hanging="360"/>
      </w:pPr>
      <w:rPr>
        <w:rFonts w:ascii="Courier New" w:hAnsi="Courier New" w:cs="Courier New" w:hint="default"/>
      </w:rPr>
    </w:lvl>
    <w:lvl w:ilvl="5" w:tplc="67C2EE34" w:tentative="1">
      <w:start w:val="1"/>
      <w:numFmt w:val="bullet"/>
      <w:lvlText w:val=""/>
      <w:lvlJc w:val="left"/>
      <w:pPr>
        <w:ind w:left="4320" w:hanging="360"/>
      </w:pPr>
      <w:rPr>
        <w:rFonts w:ascii="Wingdings" w:hAnsi="Wingdings" w:hint="default"/>
      </w:rPr>
    </w:lvl>
    <w:lvl w:ilvl="6" w:tplc="012EA88E" w:tentative="1">
      <w:start w:val="1"/>
      <w:numFmt w:val="bullet"/>
      <w:lvlText w:val=""/>
      <w:lvlJc w:val="left"/>
      <w:pPr>
        <w:ind w:left="5040" w:hanging="360"/>
      </w:pPr>
      <w:rPr>
        <w:rFonts w:ascii="Symbol" w:hAnsi="Symbol" w:hint="default"/>
      </w:rPr>
    </w:lvl>
    <w:lvl w:ilvl="7" w:tplc="BE346F12" w:tentative="1">
      <w:start w:val="1"/>
      <w:numFmt w:val="bullet"/>
      <w:lvlText w:val="o"/>
      <w:lvlJc w:val="left"/>
      <w:pPr>
        <w:ind w:left="5760" w:hanging="360"/>
      </w:pPr>
      <w:rPr>
        <w:rFonts w:ascii="Courier New" w:hAnsi="Courier New" w:cs="Courier New" w:hint="default"/>
      </w:rPr>
    </w:lvl>
    <w:lvl w:ilvl="8" w:tplc="68FE5BB4" w:tentative="1">
      <w:start w:val="1"/>
      <w:numFmt w:val="bullet"/>
      <w:lvlText w:val=""/>
      <w:lvlJc w:val="left"/>
      <w:pPr>
        <w:ind w:left="6480" w:hanging="360"/>
      </w:pPr>
      <w:rPr>
        <w:rFonts w:ascii="Wingdings" w:hAnsi="Wingdings" w:hint="default"/>
      </w:rPr>
    </w:lvl>
  </w:abstractNum>
  <w:num w:numId="1" w16cid:durableId="331446870">
    <w:abstractNumId w:val="2"/>
  </w:num>
  <w:num w:numId="2" w16cid:durableId="335231587">
    <w:abstractNumId w:val="3"/>
  </w:num>
  <w:num w:numId="3" w16cid:durableId="1151679096">
    <w:abstractNumId w:val="4"/>
  </w:num>
  <w:num w:numId="4" w16cid:durableId="325863940">
    <w:abstractNumId w:val="1"/>
  </w:num>
  <w:num w:numId="5" w16cid:durableId="663818123">
    <w:abstractNumId w:val="0"/>
  </w:num>
  <w:num w:numId="6" w16cid:durableId="1376731532">
    <w:abstractNumId w:val="6"/>
  </w:num>
  <w:num w:numId="7" w16cid:durableId="2131980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19F7"/>
    <w:rsid w:val="00013AB0"/>
    <w:rsid w:val="0002225A"/>
    <w:rsid w:val="000268D0"/>
    <w:rsid w:val="00034770"/>
    <w:rsid w:val="000366EC"/>
    <w:rsid w:val="00050E0E"/>
    <w:rsid w:val="00050FFA"/>
    <w:rsid w:val="00060014"/>
    <w:rsid w:val="0008051F"/>
    <w:rsid w:val="000C0CCC"/>
    <w:rsid w:val="000F44ED"/>
    <w:rsid w:val="000F487C"/>
    <w:rsid w:val="000F6E40"/>
    <w:rsid w:val="00125A7F"/>
    <w:rsid w:val="00127F97"/>
    <w:rsid w:val="00176A25"/>
    <w:rsid w:val="00177768"/>
    <w:rsid w:val="00190818"/>
    <w:rsid w:val="00193059"/>
    <w:rsid w:val="00195FFB"/>
    <w:rsid w:val="001B1441"/>
    <w:rsid w:val="001B7FA5"/>
    <w:rsid w:val="001D3D31"/>
    <w:rsid w:val="001E3F18"/>
    <w:rsid w:val="001F4996"/>
    <w:rsid w:val="00243F17"/>
    <w:rsid w:val="00244395"/>
    <w:rsid w:val="00245136"/>
    <w:rsid w:val="00246620"/>
    <w:rsid w:val="0024759A"/>
    <w:rsid w:val="002540D3"/>
    <w:rsid w:val="0027180B"/>
    <w:rsid w:val="002833FA"/>
    <w:rsid w:val="002A1D60"/>
    <w:rsid w:val="002A37B1"/>
    <w:rsid w:val="002D4D06"/>
    <w:rsid w:val="002E0CB0"/>
    <w:rsid w:val="002F2487"/>
    <w:rsid w:val="00311073"/>
    <w:rsid w:val="00341F50"/>
    <w:rsid w:val="0038155A"/>
    <w:rsid w:val="003817F9"/>
    <w:rsid w:val="0039608F"/>
    <w:rsid w:val="003A2896"/>
    <w:rsid w:val="003B3D58"/>
    <w:rsid w:val="003C5259"/>
    <w:rsid w:val="003D5CD9"/>
    <w:rsid w:val="003D6EBE"/>
    <w:rsid w:val="003E00CF"/>
    <w:rsid w:val="003F02D8"/>
    <w:rsid w:val="00447930"/>
    <w:rsid w:val="00450803"/>
    <w:rsid w:val="00453183"/>
    <w:rsid w:val="00464667"/>
    <w:rsid w:val="004917BA"/>
    <w:rsid w:val="0049680D"/>
    <w:rsid w:val="004B4D6D"/>
    <w:rsid w:val="004C2420"/>
    <w:rsid w:val="004C7DF8"/>
    <w:rsid w:val="004E6BD3"/>
    <w:rsid w:val="004F1F40"/>
    <w:rsid w:val="00500853"/>
    <w:rsid w:val="00502F7E"/>
    <w:rsid w:val="00504B6F"/>
    <w:rsid w:val="00511540"/>
    <w:rsid w:val="00513C97"/>
    <w:rsid w:val="0051576A"/>
    <w:rsid w:val="00544727"/>
    <w:rsid w:val="0056153F"/>
    <w:rsid w:val="00592DDB"/>
    <w:rsid w:val="005A497F"/>
    <w:rsid w:val="005A6F52"/>
    <w:rsid w:val="005A6F59"/>
    <w:rsid w:val="005D3246"/>
    <w:rsid w:val="005F1E9F"/>
    <w:rsid w:val="0060010D"/>
    <w:rsid w:val="00602466"/>
    <w:rsid w:val="00623A8D"/>
    <w:rsid w:val="00624121"/>
    <w:rsid w:val="0063250F"/>
    <w:rsid w:val="00660BCF"/>
    <w:rsid w:val="00662403"/>
    <w:rsid w:val="006A7285"/>
    <w:rsid w:val="006D2CDF"/>
    <w:rsid w:val="006E6525"/>
    <w:rsid w:val="006F26B8"/>
    <w:rsid w:val="006F7D93"/>
    <w:rsid w:val="00700E81"/>
    <w:rsid w:val="00702D89"/>
    <w:rsid w:val="00706E8B"/>
    <w:rsid w:val="00710CE8"/>
    <w:rsid w:val="00715D2F"/>
    <w:rsid w:val="00716423"/>
    <w:rsid w:val="007217AD"/>
    <w:rsid w:val="007358C1"/>
    <w:rsid w:val="00782728"/>
    <w:rsid w:val="0079784D"/>
    <w:rsid w:val="007D34EF"/>
    <w:rsid w:val="007D6FE0"/>
    <w:rsid w:val="00815B7C"/>
    <w:rsid w:val="008772A8"/>
    <w:rsid w:val="008B1467"/>
    <w:rsid w:val="008D2BD1"/>
    <w:rsid w:val="008E249C"/>
    <w:rsid w:val="00922C66"/>
    <w:rsid w:val="0093389F"/>
    <w:rsid w:val="00956368"/>
    <w:rsid w:val="0095751E"/>
    <w:rsid w:val="00962046"/>
    <w:rsid w:val="00962D0D"/>
    <w:rsid w:val="0099072B"/>
    <w:rsid w:val="00997988"/>
    <w:rsid w:val="009C468D"/>
    <w:rsid w:val="009F6D12"/>
    <w:rsid w:val="00A050BF"/>
    <w:rsid w:val="00A1052B"/>
    <w:rsid w:val="00A26CD3"/>
    <w:rsid w:val="00A72863"/>
    <w:rsid w:val="00A77B3E"/>
    <w:rsid w:val="00A77C24"/>
    <w:rsid w:val="00A834E0"/>
    <w:rsid w:val="00AA015C"/>
    <w:rsid w:val="00AA487E"/>
    <w:rsid w:val="00AB13A3"/>
    <w:rsid w:val="00AD2A82"/>
    <w:rsid w:val="00AD5512"/>
    <w:rsid w:val="00B33947"/>
    <w:rsid w:val="00B33A1F"/>
    <w:rsid w:val="00B65317"/>
    <w:rsid w:val="00B961E8"/>
    <w:rsid w:val="00B97270"/>
    <w:rsid w:val="00BA41C3"/>
    <w:rsid w:val="00BD491F"/>
    <w:rsid w:val="00BE06EC"/>
    <w:rsid w:val="00BE6D14"/>
    <w:rsid w:val="00BF4026"/>
    <w:rsid w:val="00C73A56"/>
    <w:rsid w:val="00C8173F"/>
    <w:rsid w:val="00C95E35"/>
    <w:rsid w:val="00CA2A55"/>
    <w:rsid w:val="00CD0AE8"/>
    <w:rsid w:val="00CD36DE"/>
    <w:rsid w:val="00CE4529"/>
    <w:rsid w:val="00CF307A"/>
    <w:rsid w:val="00CF7722"/>
    <w:rsid w:val="00D14099"/>
    <w:rsid w:val="00D249A6"/>
    <w:rsid w:val="00D258C6"/>
    <w:rsid w:val="00D3575B"/>
    <w:rsid w:val="00D916FB"/>
    <w:rsid w:val="00D97559"/>
    <w:rsid w:val="00DA124A"/>
    <w:rsid w:val="00DA585C"/>
    <w:rsid w:val="00DA5B12"/>
    <w:rsid w:val="00DB31BF"/>
    <w:rsid w:val="00DB53D9"/>
    <w:rsid w:val="00DC4A9D"/>
    <w:rsid w:val="00DD1B66"/>
    <w:rsid w:val="00E01985"/>
    <w:rsid w:val="00E229F8"/>
    <w:rsid w:val="00E321ED"/>
    <w:rsid w:val="00E41B1F"/>
    <w:rsid w:val="00E42ABE"/>
    <w:rsid w:val="00E85DBD"/>
    <w:rsid w:val="00E908B9"/>
    <w:rsid w:val="00EA2F01"/>
    <w:rsid w:val="00EC08A8"/>
    <w:rsid w:val="00EC7688"/>
    <w:rsid w:val="00ED2219"/>
    <w:rsid w:val="00ED43D7"/>
    <w:rsid w:val="00F17A42"/>
    <w:rsid w:val="00F32E7B"/>
    <w:rsid w:val="00F5021C"/>
    <w:rsid w:val="00F52538"/>
    <w:rsid w:val="00F526AE"/>
    <w:rsid w:val="00F555DB"/>
    <w:rsid w:val="00F9214A"/>
    <w:rsid w:val="00FC3188"/>
    <w:rsid w:val="00FD09F9"/>
    <w:rsid w:val="00FD18DE"/>
    <w:rsid w:val="00FE2CBF"/>
    <w:rsid w:val="00FE5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04F3AF"/>
  <w15:docId w15:val="{0854B20F-ADEC-42F7-A4BF-F3BE948EF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C0CCC"/>
    <w:rPr>
      <w:sz w:val="24"/>
      <w:szCs w:val="24"/>
      <w:lang w:eastAsia="en-IN"/>
    </w:rPr>
  </w:style>
  <w:style w:type="character" w:styleId="Strong">
    <w:name w:val="Strong"/>
    <w:basedOn w:val="DefaultParagraphFont"/>
    <w:uiPriority w:val="22"/>
    <w:qFormat/>
    <w:rsid w:val="007F40E2"/>
    <w:rPr>
      <w:b/>
      <w:bCs/>
    </w:rPr>
  </w:style>
  <w:style w:type="paragraph" w:styleId="Footer">
    <w:name w:val="footer"/>
    <w:basedOn w:val="Normal"/>
    <w:link w:val="FooterChar"/>
    <w:uiPriority w:val="99"/>
    <w:unhideWhenUsed/>
    <w:rsid w:val="003817F9"/>
    <w:pPr>
      <w:tabs>
        <w:tab w:val="center" w:pos="4513"/>
        <w:tab w:val="right" w:pos="9026"/>
      </w:tabs>
    </w:pPr>
    <w:rPr>
      <w:lang w:eastAsia="en-IN"/>
    </w:rPr>
  </w:style>
  <w:style w:type="character" w:customStyle="1" w:styleId="FooterChar">
    <w:name w:val="Footer Char"/>
    <w:basedOn w:val="DefaultParagraphFont"/>
    <w:link w:val="Footer"/>
    <w:uiPriority w:val="99"/>
    <w:rsid w:val="003817F9"/>
    <w:rPr>
      <w:sz w:val="24"/>
      <w:szCs w:val="24"/>
      <w:lang w:val="en-US" w:eastAsia="en-IN" w:bidi="ar-SA"/>
    </w:rPr>
  </w:style>
  <w:style w:type="paragraph" w:styleId="ListParagraph">
    <w:name w:val="List Paragraph"/>
    <w:basedOn w:val="Normal"/>
    <w:link w:val="ListParagraphChar"/>
    <w:uiPriority w:val="34"/>
    <w:qFormat/>
    <w:rsid w:val="00BF4026"/>
    <w:pPr>
      <w:spacing w:after="200" w:line="276" w:lineRule="auto"/>
      <w:ind w:left="720"/>
      <w:contextualSpacing/>
    </w:pPr>
    <w:rPr>
      <w:rFonts w:ascii="Calibri" w:hAnsi="Calibri"/>
      <w:sz w:val="22"/>
      <w:szCs w:val="22"/>
    </w:rPr>
  </w:style>
  <w:style w:type="character" w:customStyle="1" w:styleId="ListParagraphChar">
    <w:name w:val="List Paragraph Char"/>
    <w:link w:val="ListParagraph"/>
    <w:uiPriority w:val="34"/>
    <w:locked/>
    <w:rsid w:val="00BF4026"/>
    <w:rPr>
      <w:rFonts w:ascii="Calibri" w:hAnsi="Calibri"/>
      <w:sz w:val="22"/>
      <w:szCs w:val="22"/>
      <w:lang w:val="en-US" w:eastAsia="en-US" w:bidi="ar-SA"/>
    </w:rPr>
  </w:style>
  <w:style w:type="paragraph" w:styleId="NormalWeb">
    <w:name w:val="Normal (Web)"/>
    <w:basedOn w:val="Normal"/>
    <w:uiPriority w:val="99"/>
    <w:unhideWhenUsed/>
    <w:rsid w:val="001D3D31"/>
    <w:pPr>
      <w:spacing w:before="100" w:beforeAutospacing="1" w:after="100" w:afterAutospacing="1"/>
    </w:pPr>
    <w:rPr>
      <w:lang w:val="en-IN" w:eastAsia="en-IN"/>
    </w:rPr>
  </w:style>
  <w:style w:type="table" w:styleId="TableGrid">
    <w:name w:val="Table Grid"/>
    <w:basedOn w:val="TableNormal"/>
    <w:uiPriority w:val="59"/>
    <w:rsid w:val="00060014"/>
    <w:pPr>
      <w:autoSpaceDE w:val="0"/>
      <w:autoSpaceDN w:val="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949977">
      <w:bodyDiv w:val="1"/>
      <w:marLeft w:val="0"/>
      <w:marRight w:val="0"/>
      <w:marTop w:val="0"/>
      <w:marBottom w:val="0"/>
      <w:divBdr>
        <w:top w:val="none" w:sz="0" w:space="0" w:color="auto"/>
        <w:left w:val="none" w:sz="0" w:space="0" w:color="auto"/>
        <w:bottom w:val="none" w:sz="0" w:space="0" w:color="auto"/>
        <w:right w:val="none" w:sz="0" w:space="0" w:color="auto"/>
      </w:divBdr>
    </w:div>
    <w:div w:id="781262296">
      <w:bodyDiv w:val="1"/>
      <w:marLeft w:val="0"/>
      <w:marRight w:val="0"/>
      <w:marTop w:val="0"/>
      <w:marBottom w:val="0"/>
      <w:divBdr>
        <w:top w:val="none" w:sz="0" w:space="0" w:color="auto"/>
        <w:left w:val="none" w:sz="0" w:space="0" w:color="auto"/>
        <w:bottom w:val="none" w:sz="0" w:space="0" w:color="auto"/>
        <w:right w:val="none" w:sz="0" w:space="0" w:color="auto"/>
      </w:divBdr>
    </w:div>
    <w:div w:id="1001811118">
      <w:bodyDiv w:val="1"/>
      <w:marLeft w:val="0"/>
      <w:marRight w:val="0"/>
      <w:marTop w:val="0"/>
      <w:marBottom w:val="0"/>
      <w:divBdr>
        <w:top w:val="none" w:sz="0" w:space="0" w:color="auto"/>
        <w:left w:val="none" w:sz="0" w:space="0" w:color="auto"/>
        <w:bottom w:val="none" w:sz="0" w:space="0" w:color="auto"/>
        <w:right w:val="none" w:sz="0" w:space="0" w:color="auto"/>
      </w:divBdr>
    </w:div>
    <w:div w:id="1101222637">
      <w:bodyDiv w:val="1"/>
      <w:marLeft w:val="0"/>
      <w:marRight w:val="0"/>
      <w:marTop w:val="0"/>
      <w:marBottom w:val="0"/>
      <w:divBdr>
        <w:top w:val="none" w:sz="0" w:space="0" w:color="auto"/>
        <w:left w:val="none" w:sz="0" w:space="0" w:color="auto"/>
        <w:bottom w:val="none" w:sz="0" w:space="0" w:color="auto"/>
        <w:right w:val="none" w:sz="0" w:space="0" w:color="auto"/>
      </w:divBdr>
    </w:div>
    <w:div w:id="1111054696">
      <w:bodyDiv w:val="1"/>
      <w:marLeft w:val="0"/>
      <w:marRight w:val="0"/>
      <w:marTop w:val="0"/>
      <w:marBottom w:val="0"/>
      <w:divBdr>
        <w:top w:val="none" w:sz="0" w:space="0" w:color="auto"/>
        <w:left w:val="none" w:sz="0" w:space="0" w:color="auto"/>
        <w:bottom w:val="none" w:sz="0" w:space="0" w:color="auto"/>
        <w:right w:val="none" w:sz="0" w:space="0" w:color="auto"/>
      </w:divBdr>
    </w:div>
    <w:div w:id="1293441944">
      <w:bodyDiv w:val="1"/>
      <w:marLeft w:val="0"/>
      <w:marRight w:val="0"/>
      <w:marTop w:val="0"/>
      <w:marBottom w:val="0"/>
      <w:divBdr>
        <w:top w:val="none" w:sz="0" w:space="0" w:color="auto"/>
        <w:left w:val="none" w:sz="0" w:space="0" w:color="auto"/>
        <w:bottom w:val="none" w:sz="0" w:space="0" w:color="auto"/>
        <w:right w:val="none" w:sz="0" w:space="0" w:color="auto"/>
      </w:divBdr>
    </w:div>
    <w:div w:id="1362130623">
      <w:bodyDiv w:val="1"/>
      <w:marLeft w:val="0"/>
      <w:marRight w:val="0"/>
      <w:marTop w:val="0"/>
      <w:marBottom w:val="0"/>
      <w:divBdr>
        <w:top w:val="none" w:sz="0" w:space="0" w:color="auto"/>
        <w:left w:val="none" w:sz="0" w:space="0" w:color="auto"/>
        <w:bottom w:val="none" w:sz="0" w:space="0" w:color="auto"/>
        <w:right w:val="none" w:sz="0" w:space="0" w:color="auto"/>
      </w:divBdr>
    </w:div>
    <w:div w:id="1433545793">
      <w:bodyDiv w:val="1"/>
      <w:marLeft w:val="0"/>
      <w:marRight w:val="0"/>
      <w:marTop w:val="0"/>
      <w:marBottom w:val="0"/>
      <w:divBdr>
        <w:top w:val="none" w:sz="0" w:space="0" w:color="auto"/>
        <w:left w:val="none" w:sz="0" w:space="0" w:color="auto"/>
        <w:bottom w:val="none" w:sz="0" w:space="0" w:color="auto"/>
        <w:right w:val="none" w:sz="0" w:space="0" w:color="auto"/>
      </w:divBdr>
    </w:div>
    <w:div w:id="1536382010">
      <w:bodyDiv w:val="1"/>
      <w:marLeft w:val="0"/>
      <w:marRight w:val="0"/>
      <w:marTop w:val="0"/>
      <w:marBottom w:val="0"/>
      <w:divBdr>
        <w:top w:val="none" w:sz="0" w:space="0" w:color="auto"/>
        <w:left w:val="none" w:sz="0" w:space="0" w:color="auto"/>
        <w:bottom w:val="none" w:sz="0" w:space="0" w:color="auto"/>
        <w:right w:val="none" w:sz="0" w:space="0" w:color="auto"/>
      </w:divBdr>
    </w:div>
    <w:div w:id="1768232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25D98-0571-440E-8BB5-F7B0E3B1D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TotalTime>
  <Pages>38</Pages>
  <Words>7032</Words>
  <Characters>40088</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Priyal Dere</cp:lastModifiedBy>
  <cp:revision>62</cp:revision>
  <dcterms:created xsi:type="dcterms:W3CDTF">2024-05-16T05:05:00Z</dcterms:created>
  <dcterms:modified xsi:type="dcterms:W3CDTF">2024-05-20T05:22:00Z</dcterms:modified>
</cp:coreProperties>
</file>